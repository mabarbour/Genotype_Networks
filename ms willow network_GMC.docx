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r w:rsidRPr="00804B90">
        <w:rPr>
          <w:rFonts w:ascii="Times New Roman" w:hAnsi="Times New Roman" w:cs="Times New Roman"/>
          <w:b/>
          <w:bCs/>
          <w:color w:val="000000"/>
          <w:sz w:val="32"/>
          <w:szCs w:val="32"/>
        </w:rPr>
        <w:t>Genet</w:t>
      </w:r>
      <w:r w:rsidR="00E8342E">
        <w:rPr>
          <w:rFonts w:ascii="Times New Roman" w:hAnsi="Times New Roman" w:cs="Times New Roman"/>
          <w:b/>
          <w:bCs/>
          <w:color w:val="000000"/>
          <w:sz w:val="32"/>
          <w:szCs w:val="32"/>
        </w:rPr>
        <w:t xml:space="preserve">ic variation </w:t>
      </w:r>
      <w:commentRangeStart w:id="0"/>
      <w:del w:id="1" w:author="Gregory Crutsinger" w:date="2015-04-22T17:08:00Z">
        <w:r w:rsidR="00E8342E" w:rsidDel="000C3D93">
          <w:rPr>
            <w:rFonts w:ascii="Times New Roman" w:hAnsi="Times New Roman" w:cs="Times New Roman"/>
            <w:b/>
            <w:bCs/>
            <w:color w:val="000000"/>
            <w:sz w:val="32"/>
            <w:szCs w:val="32"/>
          </w:rPr>
          <w:delText>begets</w:delText>
        </w:r>
        <w:r w:rsidR="000F0529" w:rsidDel="000C3D93">
          <w:rPr>
            <w:rFonts w:ascii="Times New Roman" w:hAnsi="Times New Roman" w:cs="Times New Roman"/>
            <w:b/>
            <w:bCs/>
            <w:color w:val="000000"/>
            <w:sz w:val="32"/>
            <w:szCs w:val="32"/>
          </w:rPr>
          <w:delText xml:space="preserve"> </w:delText>
        </w:r>
      </w:del>
      <w:ins w:id="2" w:author="Gregory Crutsinger" w:date="2015-04-22T17:08:00Z">
        <w:r w:rsidR="000C3D93">
          <w:rPr>
            <w:rFonts w:ascii="Times New Roman" w:hAnsi="Times New Roman" w:cs="Times New Roman"/>
            <w:b/>
            <w:bCs/>
            <w:color w:val="000000"/>
            <w:sz w:val="32"/>
            <w:szCs w:val="32"/>
          </w:rPr>
          <w:t xml:space="preserve">results in </w:t>
        </w:r>
        <w:commentRangeEnd w:id="0"/>
        <w:r w:rsidR="000C3D93">
          <w:rPr>
            <w:rStyle w:val="CommentReference"/>
          </w:rPr>
          <w:commentReference w:id="0"/>
        </w:r>
      </w:ins>
      <w:r w:rsidR="000F0529">
        <w:rPr>
          <w:rFonts w:ascii="Times New Roman" w:hAnsi="Times New Roman" w:cs="Times New Roman"/>
          <w:b/>
          <w:bCs/>
          <w:color w:val="000000"/>
          <w:sz w:val="32"/>
          <w:szCs w:val="32"/>
        </w:rPr>
        <w:t>network</w:t>
      </w:r>
      <w:r w:rsidRPr="00804B90">
        <w:rPr>
          <w:rFonts w:ascii="Times New Roman" w:hAnsi="Times New Roman" w:cs="Times New Roman"/>
          <w:b/>
          <w:bCs/>
          <w:color w:val="000000"/>
          <w:sz w:val="32"/>
          <w:szCs w:val="32"/>
        </w:rPr>
        <w:t xml:space="preserve"> complexity: empirical evidence from a plant-insect food web</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rPr>
        <w:t>Matthew A. Barbour</w:t>
      </w: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 xml:space="preserve">, </w:t>
      </w:r>
      <w:r w:rsidR="00455202" w:rsidRPr="00D63330">
        <w:rPr>
          <w:rFonts w:ascii="Times New Roman" w:hAnsi="Times New Roman" w:cs="Times New Roman"/>
          <w:color w:val="000000"/>
        </w:rPr>
        <w:t>Miguel Fortuna</w:t>
      </w:r>
      <w:r w:rsidR="00D63330">
        <w:rPr>
          <w:rFonts w:ascii="Times New Roman" w:hAnsi="Times New Roman" w:cs="Times New Roman"/>
          <w:color w:val="000000"/>
          <w:vertAlign w:val="superscript"/>
        </w:rPr>
        <w:t>2</w:t>
      </w:r>
      <w:r w:rsidR="00455202"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Jordi</w:t>
      </w:r>
      <w:proofErr w:type="spellEnd"/>
      <w:r w:rsidRPr="00D63330">
        <w:rPr>
          <w:rFonts w:ascii="Times New Roman" w:hAnsi="Times New Roman" w:cs="Times New Roman"/>
          <w:color w:val="000000"/>
        </w:rPr>
        <w:t xml:space="preserve"> Bascompte</w:t>
      </w:r>
      <w:r w:rsidRPr="00D63330">
        <w:rPr>
          <w:rFonts w:ascii="Times New Roman" w:hAnsi="Times New Roman" w:cs="Times New Roman"/>
          <w:color w:val="000000"/>
          <w:szCs w:val="16"/>
          <w:vertAlign w:val="superscript"/>
        </w:rPr>
        <w:t>2</w:t>
      </w:r>
      <w:r w:rsidRPr="00D63330">
        <w:rPr>
          <w:rFonts w:ascii="Times New Roman" w:hAnsi="Times New Roman" w:cs="Times New Roman"/>
          <w:color w:val="000000"/>
        </w:rPr>
        <w:t>, Joshua R. Nicholson</w:t>
      </w: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Riitta</w:t>
      </w:r>
      <w:proofErr w:type="spellEnd"/>
      <w:r w:rsidRPr="00D63330">
        <w:rPr>
          <w:rFonts w:ascii="Times New Roman" w:hAnsi="Times New Roman" w:cs="Times New Roman"/>
          <w:color w:val="000000"/>
        </w:rPr>
        <w:t xml:space="preserve"> Julkunen-Tiitto</w:t>
      </w:r>
      <w:r w:rsidRPr="00D63330">
        <w:rPr>
          <w:rFonts w:ascii="Times New Roman" w:hAnsi="Times New Roman" w:cs="Times New Roman"/>
          <w:color w:val="000000"/>
          <w:szCs w:val="16"/>
          <w:vertAlign w:val="superscript"/>
        </w:rPr>
        <w:t>3</w:t>
      </w:r>
      <w:r w:rsidRPr="00D63330">
        <w:rPr>
          <w:rFonts w:ascii="Times New Roman" w:hAnsi="Times New Roman" w:cs="Times New Roman"/>
          <w:color w:val="000000"/>
        </w:rPr>
        <w:t>, Erik S. Jules</w:t>
      </w:r>
      <w:r w:rsidRPr="00D63330">
        <w:rPr>
          <w:rFonts w:ascii="Times New Roman" w:hAnsi="Times New Roman" w:cs="Times New Roman"/>
          <w:color w:val="000000"/>
          <w:szCs w:val="16"/>
          <w:vertAlign w:val="superscript"/>
        </w:rPr>
        <w:t>4</w:t>
      </w:r>
      <w:r w:rsidRPr="00D63330">
        <w:rPr>
          <w:rFonts w:ascii="Times New Roman" w:hAnsi="Times New Roman" w:cs="Times New Roman"/>
          <w:color w:val="000000"/>
        </w:rPr>
        <w:t>, and Gregory M. Crutsinger</w:t>
      </w:r>
      <w:r w:rsidRPr="00D63330">
        <w:rPr>
          <w:rFonts w:ascii="Times New Roman" w:hAnsi="Times New Roman" w:cs="Times New Roman"/>
          <w:color w:val="000000"/>
          <w:szCs w:val="16"/>
          <w:vertAlign w:val="superscript"/>
        </w:rPr>
        <w:t>1</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Department of Zoology, University of British Columbia, #4200-6270 University Blvd., Vancouver, B.C., V6T 1Z4, Canada</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roofErr w:type="gramStart"/>
      <w:r w:rsidRPr="00D63330">
        <w:rPr>
          <w:rFonts w:ascii="Times New Roman" w:hAnsi="Times New Roman" w:cs="Times New Roman"/>
          <w:color w:val="000000"/>
          <w:szCs w:val="16"/>
          <w:vertAlign w:val="superscript"/>
        </w:rPr>
        <w:t>2</w:t>
      </w:r>
      <w:r w:rsidRPr="00D63330">
        <w:rPr>
          <w:rFonts w:ascii="Times New Roman" w:hAnsi="Times New Roman" w:cs="Times New Roman"/>
          <w:color w:val="000000"/>
        </w:rPr>
        <w:t xml:space="preserve">Estación </w:t>
      </w:r>
      <w:proofErr w:type="spellStart"/>
      <w:r w:rsidRPr="00D63330">
        <w:rPr>
          <w:rFonts w:ascii="Times New Roman" w:hAnsi="Times New Roman" w:cs="Times New Roman"/>
          <w:color w:val="000000"/>
        </w:rPr>
        <w:t>Biológica</w:t>
      </w:r>
      <w:proofErr w:type="spellEnd"/>
      <w:r w:rsidRPr="00D63330">
        <w:rPr>
          <w:rFonts w:ascii="Times New Roman" w:hAnsi="Times New Roman" w:cs="Times New Roman"/>
          <w:color w:val="000000"/>
        </w:rPr>
        <w:t xml:space="preserve"> de </w:t>
      </w:r>
      <w:proofErr w:type="spellStart"/>
      <w:r w:rsidRPr="00D63330">
        <w:rPr>
          <w:rFonts w:ascii="Times New Roman" w:hAnsi="Times New Roman" w:cs="Times New Roman"/>
          <w:color w:val="000000"/>
        </w:rPr>
        <w:t>Doñana</w:t>
      </w:r>
      <w:proofErr w:type="spellEnd"/>
      <w:r w:rsidRPr="00D63330">
        <w:rPr>
          <w:rFonts w:ascii="Times New Roman" w:hAnsi="Times New Roman" w:cs="Times New Roman"/>
          <w:color w:val="000000"/>
        </w:rPr>
        <w:t xml:space="preserve">, CSIC, C/ </w:t>
      </w:r>
      <w:proofErr w:type="spellStart"/>
      <w:r w:rsidRPr="00D63330">
        <w:rPr>
          <w:rFonts w:ascii="Times New Roman" w:hAnsi="Times New Roman" w:cs="Times New Roman"/>
          <w:color w:val="000000"/>
        </w:rPr>
        <w:t>Américo</w:t>
      </w:r>
      <w:proofErr w:type="spellEnd"/>
      <w:r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Vespucio</w:t>
      </w:r>
      <w:proofErr w:type="spellEnd"/>
      <w:r w:rsidRPr="00D63330">
        <w:rPr>
          <w:rFonts w:ascii="Times New Roman" w:hAnsi="Times New Roman" w:cs="Times New Roman"/>
          <w:color w:val="000000"/>
        </w:rPr>
        <w:t xml:space="preserve"> s/n, 41092 </w:t>
      </w:r>
      <w:proofErr w:type="spellStart"/>
      <w:r w:rsidRPr="00D63330">
        <w:rPr>
          <w:rFonts w:ascii="Times New Roman" w:hAnsi="Times New Roman" w:cs="Times New Roman"/>
          <w:color w:val="000000"/>
        </w:rPr>
        <w:t>Sevilla</w:t>
      </w:r>
      <w:proofErr w:type="spellEnd"/>
      <w:r w:rsidRPr="00D63330">
        <w:rPr>
          <w:rFonts w:ascii="Times New Roman" w:hAnsi="Times New Roman" w:cs="Times New Roman"/>
          <w:color w:val="000000"/>
        </w:rPr>
        <w:t>.</w:t>
      </w:r>
      <w:proofErr w:type="gramEnd"/>
      <w:r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España</w:t>
      </w:r>
      <w:proofErr w:type="spellEnd"/>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3</w:t>
      </w:r>
      <w:r w:rsidRPr="00D63330">
        <w:rPr>
          <w:rFonts w:ascii="Times New Roman" w:hAnsi="Times New Roman" w:cs="Times New Roman"/>
          <w:color w:val="000000"/>
        </w:rPr>
        <w:t xml:space="preserve">Department of Biology, University of Eastern Finland, PO Box 111, FI-80101, </w:t>
      </w:r>
      <w:proofErr w:type="spellStart"/>
      <w:r w:rsidRPr="00D63330">
        <w:rPr>
          <w:rFonts w:ascii="Times New Roman" w:hAnsi="Times New Roman" w:cs="Times New Roman"/>
          <w:color w:val="000000"/>
        </w:rPr>
        <w:t>Joensuu</w:t>
      </w:r>
      <w:proofErr w:type="spellEnd"/>
      <w:r w:rsidRPr="00D63330">
        <w:rPr>
          <w:rFonts w:ascii="Times New Roman" w:hAnsi="Times New Roman" w:cs="Times New Roman"/>
          <w:color w:val="000000"/>
        </w:rPr>
        <w:t xml:space="preserve">, Finland </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4</w:t>
      </w:r>
      <w:r w:rsidRPr="00D63330">
        <w:rPr>
          <w:rFonts w:ascii="Times New Roman" w:hAnsi="Times New Roman" w:cs="Times New Roman"/>
          <w:color w:val="000000"/>
        </w:rPr>
        <w:t xml:space="preserve">Department of Biological Sciences, Humboldt State University, 1 </w:t>
      </w:r>
      <w:proofErr w:type="spellStart"/>
      <w:r w:rsidRPr="00D63330">
        <w:rPr>
          <w:rFonts w:ascii="Times New Roman" w:hAnsi="Times New Roman" w:cs="Times New Roman"/>
          <w:color w:val="000000"/>
        </w:rPr>
        <w:t>Harpst</w:t>
      </w:r>
      <w:proofErr w:type="spellEnd"/>
      <w:r w:rsidRPr="00D63330">
        <w:rPr>
          <w:rFonts w:ascii="Times New Roman" w:hAnsi="Times New Roman" w:cs="Times New Roman"/>
          <w:color w:val="000000"/>
        </w:rPr>
        <w:t xml:space="preserve"> St., Arcata, California, 95521, USA</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*Author for correspondence, email: barbour@zoology.ubc.ca</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Abstract</w:t>
      </w:r>
    </w:p>
    <w:p w:rsidR="00466173"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Predicting the eco-evolutionary dynamics of ecological networks requires </w:t>
      </w:r>
      <w:r w:rsidR="00644C6F">
        <w:rPr>
          <w:rFonts w:ascii="Times New Roman" w:hAnsi="Times New Roman" w:cs="Times New Roman"/>
          <w:color w:val="000000"/>
        </w:rPr>
        <w:t>an</w:t>
      </w:r>
      <w:r w:rsidR="00BA0577">
        <w:rPr>
          <w:rFonts w:ascii="Times New Roman" w:hAnsi="Times New Roman" w:cs="Times New Roman"/>
          <w:color w:val="000000"/>
        </w:rPr>
        <w:t xml:space="preserve"> understanding of how </w:t>
      </w:r>
      <w:r w:rsidR="00644C6F">
        <w:rPr>
          <w:rFonts w:ascii="Times New Roman" w:hAnsi="Times New Roman" w:cs="Times New Roman"/>
          <w:color w:val="000000"/>
        </w:rPr>
        <w:t>genetic variation</w:t>
      </w:r>
      <w:r w:rsidRPr="00804B90">
        <w:rPr>
          <w:rFonts w:ascii="Times New Roman" w:hAnsi="Times New Roman" w:cs="Times New Roman"/>
          <w:color w:val="000000"/>
        </w:rPr>
        <w:t xml:space="preserve"> aff</w:t>
      </w:r>
      <w:r w:rsidR="00466173">
        <w:rPr>
          <w:rFonts w:ascii="Times New Roman" w:hAnsi="Times New Roman" w:cs="Times New Roman"/>
          <w:color w:val="000000"/>
        </w:rPr>
        <w:t>ect</w:t>
      </w:r>
      <w:r w:rsidR="00644C6F">
        <w:rPr>
          <w:rFonts w:ascii="Times New Roman" w:hAnsi="Times New Roman" w:cs="Times New Roman"/>
          <w:color w:val="000000"/>
        </w:rPr>
        <w:t>s</w:t>
      </w:r>
      <w:r w:rsidR="00466173">
        <w:rPr>
          <w:rFonts w:ascii="Times New Roman" w:hAnsi="Times New Roman" w:cs="Times New Roman"/>
          <w:color w:val="000000"/>
        </w:rPr>
        <w:t xml:space="preserve"> species interactions</w:t>
      </w:r>
      <w:r w:rsidRPr="00804B90">
        <w:rPr>
          <w:rFonts w:ascii="Times New Roman" w:hAnsi="Times New Roman" w:cs="Times New Roman"/>
          <w:color w:val="000000"/>
        </w:rPr>
        <w:t xml:space="preserve">. </w:t>
      </w:r>
      <w:r w:rsidR="00BA0577">
        <w:rPr>
          <w:rFonts w:ascii="Times New Roman" w:hAnsi="Times New Roman" w:cs="Times New Roman"/>
          <w:color w:val="000000"/>
        </w:rPr>
        <w:t xml:space="preserve">To date though, we are lacking empirical tests of whether there is a genetic basis to </w:t>
      </w:r>
      <w:r w:rsidR="00466173">
        <w:rPr>
          <w:rFonts w:ascii="Times New Roman" w:hAnsi="Times New Roman" w:cs="Times New Roman"/>
          <w:color w:val="000000"/>
        </w:rPr>
        <w:t>species</w:t>
      </w:r>
      <w:r w:rsidR="00BA0577">
        <w:rPr>
          <w:rFonts w:ascii="Times New Roman" w:hAnsi="Times New Roman" w:cs="Times New Roman"/>
          <w:color w:val="000000"/>
        </w:rPr>
        <w:t xml:space="preserve"> interactions</w:t>
      </w:r>
      <w:r w:rsidR="00E631FE">
        <w:rPr>
          <w:rFonts w:ascii="Times New Roman" w:hAnsi="Times New Roman" w:cs="Times New Roman"/>
          <w:color w:val="000000"/>
        </w:rPr>
        <w:t xml:space="preserve"> in ecological</w:t>
      </w:r>
      <w:r w:rsidR="00466173">
        <w:rPr>
          <w:rFonts w:ascii="Times New Roman" w:hAnsi="Times New Roman" w:cs="Times New Roman"/>
          <w:color w:val="000000"/>
        </w:rPr>
        <w:t xml:space="preserve"> networks, and </w:t>
      </w:r>
      <w:r w:rsidR="00644C6F">
        <w:rPr>
          <w:rFonts w:ascii="Times New Roman" w:hAnsi="Times New Roman" w:cs="Times New Roman"/>
          <w:color w:val="000000"/>
        </w:rPr>
        <w:t>if so, how the gain/loss of</w:t>
      </w:r>
      <w:r w:rsidR="00466173">
        <w:rPr>
          <w:rFonts w:ascii="Times New Roman" w:hAnsi="Times New Roman" w:cs="Times New Roman"/>
          <w:color w:val="000000"/>
        </w:rPr>
        <w:t xml:space="preserve"> genetic variation will affect network structure. To address this knowledge gap, </w:t>
      </w:r>
      <w:r w:rsidRPr="00804B90">
        <w:rPr>
          <w:rFonts w:ascii="Times New Roman" w:hAnsi="Times New Roman" w:cs="Times New Roman"/>
          <w:color w:val="000000"/>
        </w:rPr>
        <w:t xml:space="preserve">we used a common garden experiment to </w:t>
      </w:r>
      <w:r w:rsidR="00466173">
        <w:rPr>
          <w:rFonts w:ascii="Times New Roman" w:hAnsi="Times New Roman" w:cs="Times New Roman"/>
          <w:color w:val="000000"/>
        </w:rPr>
        <w:t xml:space="preserve">quantify the genetic basis to species interactions in a plant-insect food web. We found that genetic </w:t>
      </w:r>
      <w:r w:rsidR="00A640EA">
        <w:rPr>
          <w:rFonts w:ascii="Times New Roman" w:hAnsi="Times New Roman" w:cs="Times New Roman"/>
          <w:color w:val="000000"/>
        </w:rPr>
        <w:t xml:space="preserve">and phenotypic </w:t>
      </w:r>
      <w:r w:rsidR="00466173">
        <w:rPr>
          <w:rFonts w:ascii="Times New Roman" w:hAnsi="Times New Roman" w:cs="Times New Roman"/>
          <w:color w:val="000000"/>
        </w:rPr>
        <w:t xml:space="preserve">variation within a foundation plant species </w:t>
      </w:r>
      <w:r w:rsidR="00A640EA">
        <w:rPr>
          <w:rFonts w:ascii="Times New Roman" w:hAnsi="Times New Roman" w:cs="Times New Roman"/>
          <w:color w:val="000000"/>
        </w:rPr>
        <w:t xml:space="preserve">determined </w:t>
      </w:r>
      <w:r w:rsidR="00466173">
        <w:rPr>
          <w:rFonts w:ascii="Times New Roman" w:hAnsi="Times New Roman" w:cs="Times New Roman"/>
          <w:color w:val="000000"/>
        </w:rPr>
        <w:t xml:space="preserve">the phenotypes, abundances, and composition of insect herbivores, which in turn, </w:t>
      </w:r>
      <w:r w:rsidR="00A640EA">
        <w:rPr>
          <w:rFonts w:ascii="Times New Roman" w:hAnsi="Times New Roman" w:cs="Times New Roman"/>
          <w:color w:val="000000"/>
        </w:rPr>
        <w:t>mediated</w:t>
      </w:r>
      <w:r w:rsidR="00466173">
        <w:rPr>
          <w:rFonts w:ascii="Times New Roman" w:hAnsi="Times New Roman" w:cs="Times New Roman"/>
          <w:color w:val="000000"/>
        </w:rPr>
        <w:t xml:space="preserve"> the composition and strength of interactions with a suite of insect p</w:t>
      </w:r>
      <w:r w:rsidR="00822407">
        <w:rPr>
          <w:rFonts w:ascii="Times New Roman" w:hAnsi="Times New Roman" w:cs="Times New Roman"/>
          <w:color w:val="000000"/>
        </w:rPr>
        <w:t>arasitoids. After establishing the</w:t>
      </w:r>
      <w:r w:rsidR="00466173">
        <w:rPr>
          <w:rFonts w:ascii="Times New Roman" w:hAnsi="Times New Roman" w:cs="Times New Roman"/>
          <w:color w:val="000000"/>
        </w:rPr>
        <w:t xml:space="preserve"> genetic basis to</w:t>
      </w:r>
      <w:r w:rsidR="00822407">
        <w:rPr>
          <w:rFonts w:ascii="Times New Roman" w:hAnsi="Times New Roman" w:cs="Times New Roman"/>
          <w:color w:val="000000"/>
        </w:rPr>
        <w:t xml:space="preserve"> these multi</w:t>
      </w:r>
      <w:r w:rsidR="009229BC">
        <w:rPr>
          <w:rFonts w:ascii="Times New Roman" w:hAnsi="Times New Roman" w:cs="Times New Roman"/>
          <w:color w:val="000000"/>
        </w:rPr>
        <w:t>-</w:t>
      </w:r>
      <w:r w:rsidR="00822407">
        <w:rPr>
          <w:rFonts w:ascii="Times New Roman" w:hAnsi="Times New Roman" w:cs="Times New Roman"/>
          <w:color w:val="000000"/>
        </w:rPr>
        <w:t xml:space="preserve">trophic interactions, we used a simulation to test the theoretical prediction that </w:t>
      </w:r>
      <w:r w:rsidR="00A640EA">
        <w:rPr>
          <w:rFonts w:ascii="Times New Roman" w:hAnsi="Times New Roman" w:cs="Times New Roman"/>
          <w:color w:val="000000"/>
        </w:rPr>
        <w:t>genetic variation begets network complexity</w:t>
      </w:r>
      <w:r w:rsidR="00822407">
        <w:rPr>
          <w:rFonts w:ascii="Times New Roman" w:hAnsi="Times New Roman" w:cs="Times New Roman"/>
          <w:color w:val="000000"/>
        </w:rPr>
        <w:t>. Concordantly, we found that</w:t>
      </w:r>
      <w:r w:rsidR="009229BC">
        <w:rPr>
          <w:rFonts w:ascii="Times New Roman" w:hAnsi="Times New Roman" w:cs="Times New Roman"/>
          <w:color w:val="000000"/>
        </w:rPr>
        <w:t xml:space="preserve"> </w:t>
      </w:r>
      <w:r w:rsidR="00A640EA">
        <w:rPr>
          <w:rFonts w:ascii="Times New Roman" w:hAnsi="Times New Roman" w:cs="Times New Roman"/>
          <w:color w:val="000000"/>
        </w:rPr>
        <w:t>the complexity of the plant-insect food web</w:t>
      </w:r>
      <w:r w:rsidR="009229BC">
        <w:rPr>
          <w:rFonts w:ascii="Times New Roman" w:hAnsi="Times New Roman" w:cs="Times New Roman"/>
          <w:color w:val="000000"/>
        </w:rPr>
        <w:t xml:space="preserve"> increased by 50% </w:t>
      </w:r>
      <w:r w:rsidR="00822407">
        <w:rPr>
          <w:rFonts w:ascii="Times New Roman" w:hAnsi="Times New Roman" w:cs="Times New Roman"/>
          <w:color w:val="000000"/>
        </w:rPr>
        <w:t>over the range of genetic variation in the plant population. Taken together, our results indicate that genetic variation in foundation plant species can play a key role in structuring ecological networks</w:t>
      </w:r>
      <w:r w:rsidR="009229BC">
        <w:rPr>
          <w:rFonts w:ascii="Times New Roman" w:hAnsi="Times New Roman" w:cs="Times New Roman"/>
          <w:color w:val="000000"/>
        </w:rPr>
        <w:t xml:space="preserve">, which may in turn, affect network stability. Consequently, incorporating genetic variation into both theoretical and empirical studies of species interactions will be crucial for </w:t>
      </w:r>
      <w:r w:rsidR="001B08A0">
        <w:rPr>
          <w:rFonts w:ascii="Times New Roman" w:hAnsi="Times New Roman" w:cs="Times New Roman"/>
          <w:color w:val="000000"/>
        </w:rPr>
        <w:t>predicting</w:t>
      </w:r>
      <w:r w:rsidR="009229BC">
        <w:rPr>
          <w:rFonts w:ascii="Times New Roman" w:hAnsi="Times New Roman" w:cs="Times New Roman"/>
          <w:color w:val="000000"/>
        </w:rPr>
        <w:t xml:space="preserve"> the eco-evolutionary dynamics of ecological networks.</w:t>
      </w:r>
    </w:p>
    <w:p w:rsidR="00804B90" w:rsidRPr="00C72E15"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Introduction </w:t>
      </w:r>
    </w:p>
    <w:p w:rsidR="00804B90" w:rsidRPr="00804B90" w:rsidRDefault="00D310B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N</w:t>
      </w:r>
      <w:r w:rsidR="00804B90" w:rsidRPr="00804B90">
        <w:rPr>
          <w:rFonts w:ascii="Times New Roman" w:hAnsi="Times New Roman" w:cs="Times New Roman"/>
          <w:color w:val="000000"/>
        </w:rPr>
        <w:t>etwork theory has provided both a conceptual and quantitati</w:t>
      </w:r>
      <w:r>
        <w:rPr>
          <w:rFonts w:ascii="Times New Roman" w:hAnsi="Times New Roman" w:cs="Times New Roman"/>
          <w:color w:val="000000"/>
        </w:rPr>
        <w:t xml:space="preserve">ve approach for mapping </w:t>
      </w:r>
      <w:r w:rsidR="00804B90" w:rsidRPr="00804B90">
        <w:rPr>
          <w:rFonts w:ascii="Times New Roman" w:hAnsi="Times New Roman" w:cs="Times New Roman"/>
          <w:color w:val="000000"/>
        </w:rPr>
        <w:t xml:space="preserve">interactions (links) between species (nodes) and making predictions for how the gain/loss of species affects </w:t>
      </w:r>
      <w:r>
        <w:rPr>
          <w:rFonts w:ascii="Times New Roman" w:hAnsi="Times New Roman" w:cs="Times New Roman"/>
          <w:color w:val="000000"/>
        </w:rPr>
        <w:t xml:space="preserve">the </w:t>
      </w:r>
      <w:r w:rsidR="00804B90" w:rsidRPr="00804B90">
        <w:rPr>
          <w:rFonts w:ascii="Times New Roman" w:hAnsi="Times New Roman" w:cs="Times New Roman"/>
          <w:color w:val="000000"/>
        </w:rPr>
        <w:t xml:space="preserve">structure and dynamics </w:t>
      </w:r>
      <w:r>
        <w:rPr>
          <w:rFonts w:ascii="Times New Roman" w:hAnsi="Times New Roman" w:cs="Times New Roman"/>
          <w:color w:val="000000"/>
        </w:rPr>
        <w:t xml:space="preserve">of ecological networks </w:t>
      </w:r>
      <w:r w:rsidR="00804B90" w:rsidRPr="00804B90">
        <w:rPr>
          <w:rFonts w:ascii="Times New Roman" w:hAnsi="Times New Roman" w:cs="Times New Roman"/>
          <w:color w:val="000000"/>
        </w:rPr>
        <w:t xml:space="preserve">(Dunne et al. 2002; Stouffer &amp; </w:t>
      </w:r>
      <w:proofErr w:type="spellStart"/>
      <w:r w:rsidR="00804B90" w:rsidRPr="00804B90">
        <w:rPr>
          <w:rFonts w:ascii="Times New Roman" w:hAnsi="Times New Roman" w:cs="Times New Roman"/>
          <w:color w:val="000000"/>
        </w:rPr>
        <w:t>Bascompte</w:t>
      </w:r>
      <w:proofErr w:type="spellEnd"/>
      <w:r w:rsidR="00804B90" w:rsidRPr="00804B90">
        <w:rPr>
          <w:rFonts w:ascii="Times New Roman" w:hAnsi="Times New Roman" w:cs="Times New Roman"/>
          <w:color w:val="000000"/>
        </w:rPr>
        <w:t xml:space="preserve"> 2012</w:t>
      </w:r>
      <w:r>
        <w:rPr>
          <w:rFonts w:ascii="Times New Roman" w:hAnsi="Times New Roman" w:cs="Times New Roman"/>
          <w:color w:val="000000"/>
        </w:rPr>
        <w:t>; Rohr et al. 2014</w:t>
      </w:r>
      <w:r w:rsidR="00804B90" w:rsidRPr="00804B90">
        <w:rPr>
          <w:rFonts w:ascii="Times New Roman" w:hAnsi="Times New Roman" w:cs="Times New Roman"/>
          <w:color w:val="000000"/>
        </w:rPr>
        <w:t xml:space="preserve">). Representing a </w:t>
      </w:r>
      <w:r>
        <w:rPr>
          <w:rFonts w:ascii="Times New Roman" w:hAnsi="Times New Roman" w:cs="Times New Roman"/>
          <w:color w:val="000000"/>
        </w:rPr>
        <w:t xml:space="preserve">network </w:t>
      </w:r>
      <w:r w:rsidR="00804B90" w:rsidRPr="00804B90">
        <w:rPr>
          <w:rFonts w:ascii="Times New Roman" w:hAnsi="Times New Roman" w:cs="Times New Roman"/>
          <w:color w:val="000000"/>
        </w:rPr>
        <w:t xml:space="preserve">at the species-level, however, makes the implicit assumption that each species consists of a homogenous population of individuals, all of which interact equally with individuals of different species. Yet, most populations are </w:t>
      </w:r>
      <w:proofErr w:type="spellStart"/>
      <w:r w:rsidR="00804B90" w:rsidRPr="00804B90">
        <w:rPr>
          <w:rFonts w:ascii="Times New Roman" w:hAnsi="Times New Roman" w:cs="Times New Roman"/>
          <w:color w:val="000000"/>
        </w:rPr>
        <w:t>heterogenous</w:t>
      </w:r>
      <w:proofErr w:type="spellEnd"/>
      <w:r w:rsidR="00804B90" w:rsidRPr="00804B90">
        <w:rPr>
          <w:rFonts w:ascii="Times New Roman" w:hAnsi="Times New Roman" w:cs="Times New Roman"/>
          <w:color w:val="000000"/>
        </w:rPr>
        <w:t xml:space="preserve"> mixtures of individuals that vary </w:t>
      </w:r>
      <w:r>
        <w:rPr>
          <w:rFonts w:ascii="Times New Roman" w:hAnsi="Times New Roman" w:cs="Times New Roman"/>
          <w:color w:val="000000"/>
        </w:rPr>
        <w:t>in their phenotypes</w:t>
      </w:r>
      <w:r w:rsidR="00804B90" w:rsidRPr="00804B90">
        <w:rPr>
          <w:rFonts w:ascii="Times New Roman" w:hAnsi="Times New Roman" w:cs="Times New Roman"/>
          <w:color w:val="000000"/>
        </w:rPr>
        <w:t xml:space="preserve"> and there is </w:t>
      </w:r>
      <w:r>
        <w:rPr>
          <w:rFonts w:ascii="Times New Roman" w:hAnsi="Times New Roman" w:cs="Times New Roman"/>
          <w:color w:val="000000"/>
        </w:rPr>
        <w:t>growing</w:t>
      </w:r>
      <w:r w:rsidR="00804B90" w:rsidRPr="00804B90">
        <w:rPr>
          <w:rFonts w:ascii="Times New Roman" w:hAnsi="Times New Roman" w:cs="Times New Roman"/>
          <w:color w:val="000000"/>
        </w:rPr>
        <w:t xml:space="preserve"> evidence that this intraspecific variation is an important factor governing the assembly of ecological communities (Clark et al. 2010; </w:t>
      </w:r>
      <w:proofErr w:type="spellStart"/>
      <w:r w:rsidR="00804B90" w:rsidRPr="00804B90">
        <w:rPr>
          <w:rFonts w:ascii="Times New Roman" w:hAnsi="Times New Roman" w:cs="Times New Roman"/>
          <w:color w:val="000000"/>
        </w:rPr>
        <w:t>Bolnick</w:t>
      </w:r>
      <w:proofErr w:type="spellEnd"/>
      <w:r w:rsidR="00804B90" w:rsidRPr="00804B90">
        <w:rPr>
          <w:rFonts w:ascii="Times New Roman" w:hAnsi="Times New Roman" w:cs="Times New Roman"/>
          <w:color w:val="000000"/>
        </w:rPr>
        <w:t xml:space="preserve"> et al. 2011; </w:t>
      </w:r>
      <w:proofErr w:type="spellStart"/>
      <w:r w:rsidR="00804B90" w:rsidRPr="00804B90">
        <w:rPr>
          <w:rFonts w:ascii="Times New Roman" w:hAnsi="Times New Roman" w:cs="Times New Roman"/>
          <w:color w:val="000000"/>
        </w:rPr>
        <w:t>Violle</w:t>
      </w:r>
      <w:proofErr w:type="spellEnd"/>
      <w:r w:rsidR="00804B90" w:rsidRPr="00804B90">
        <w:rPr>
          <w:rFonts w:ascii="Times New Roman" w:hAnsi="Times New Roman" w:cs="Times New Roman"/>
          <w:color w:val="000000"/>
        </w:rPr>
        <w:t xml:space="preserve"> et al. 2012). Consequently, there is a clear need to account for the role of intraspecific variation in structuring </w:t>
      </w:r>
      <w:r>
        <w:rPr>
          <w:rFonts w:ascii="Times New Roman" w:hAnsi="Times New Roman" w:cs="Times New Roman"/>
          <w:color w:val="000000"/>
        </w:rPr>
        <w:t>ecological networks</w:t>
      </w:r>
      <w:r w:rsidR="00804B90" w:rsidRPr="00804B90">
        <w:rPr>
          <w:rFonts w:ascii="Times New Roman" w:hAnsi="Times New Roman" w:cs="Times New Roman"/>
          <w:color w:val="000000"/>
        </w:rPr>
        <w:t xml:space="preserve"> (</w:t>
      </w:r>
      <w:proofErr w:type="spellStart"/>
      <w:r w:rsidR="00804B90" w:rsidRPr="00804B90">
        <w:rPr>
          <w:rFonts w:ascii="Times New Roman" w:hAnsi="Times New Roman" w:cs="Times New Roman"/>
          <w:color w:val="000000"/>
        </w:rPr>
        <w:t>Poisot</w:t>
      </w:r>
      <w:proofErr w:type="spellEnd"/>
      <w:r w:rsidR="00804B90" w:rsidRPr="00804B90">
        <w:rPr>
          <w:rFonts w:ascii="Times New Roman" w:hAnsi="Times New Roman" w:cs="Times New Roman"/>
          <w:color w:val="000000"/>
        </w:rPr>
        <w:t xml:space="preserve"> et al. 2014).</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Genetic variation is a key driver of intraspecific variation and many studies have now demonstrated direct and indirect genetic effects on species interactions (Bailey et al. 2006; Fritz 1995; </w:t>
      </w:r>
      <w:proofErr w:type="spellStart"/>
      <w:r w:rsidRPr="00804B90">
        <w:rPr>
          <w:rFonts w:ascii="Times New Roman" w:hAnsi="Times New Roman" w:cs="Times New Roman"/>
          <w:color w:val="000000"/>
        </w:rPr>
        <w:t>Abdala</w:t>
      </w:r>
      <w:proofErr w:type="spellEnd"/>
      <w:r w:rsidRPr="00804B90">
        <w:rPr>
          <w:rFonts w:ascii="Times New Roman" w:hAnsi="Times New Roman" w:cs="Times New Roman"/>
          <w:color w:val="000000"/>
        </w:rPr>
        <w:t>-Roberts 2014) and the composition of communities across multiple trophic levels (Fritz 1988; Maddox and Root 1990; Harmon</w:t>
      </w:r>
      <w:r w:rsidR="00D310B6">
        <w:rPr>
          <w:rFonts w:ascii="Times New Roman" w:hAnsi="Times New Roman" w:cs="Times New Roman"/>
          <w:color w:val="000000"/>
        </w:rPr>
        <w:t xml:space="preserve"> et al. 2009; Post et al. 2009)</w:t>
      </w:r>
      <w:r w:rsidRPr="00804B90">
        <w:rPr>
          <w:rFonts w:ascii="Times New Roman" w:hAnsi="Times New Roman" w:cs="Times New Roman"/>
          <w:color w:val="000000"/>
        </w:rPr>
        <w:t xml:space="preserve">. </w:t>
      </w:r>
      <w:r w:rsidR="00D310B6">
        <w:rPr>
          <w:rFonts w:ascii="Times New Roman" w:hAnsi="Times New Roman" w:cs="Times New Roman"/>
          <w:color w:val="000000"/>
        </w:rPr>
        <w:t>Nevertheless</w:t>
      </w:r>
      <w:r w:rsidRPr="00804B90">
        <w:rPr>
          <w:rFonts w:ascii="Times New Roman" w:hAnsi="Times New Roman" w:cs="Times New Roman"/>
          <w:color w:val="000000"/>
        </w:rPr>
        <w:t xml:space="preserve">, there are two key components missing from these studies that are preventing us from scaling </w:t>
      </w:r>
      <w:r w:rsidR="00D310B6">
        <w:rPr>
          <w:rFonts w:ascii="Times New Roman" w:hAnsi="Times New Roman" w:cs="Times New Roman"/>
          <w:color w:val="000000"/>
        </w:rPr>
        <w:t xml:space="preserve">the genetic basis of </w:t>
      </w:r>
      <w:r w:rsidR="001B08A0">
        <w:rPr>
          <w:rFonts w:ascii="Times New Roman" w:hAnsi="Times New Roman" w:cs="Times New Roman"/>
          <w:color w:val="000000"/>
        </w:rPr>
        <w:t>pairwise interactions to ecological network</w:t>
      </w:r>
      <w:r w:rsidR="00D310B6">
        <w:rPr>
          <w:rFonts w:ascii="Times New Roman" w:hAnsi="Times New Roman" w:cs="Times New Roman"/>
          <w:color w:val="000000"/>
        </w:rPr>
        <w:t>s</w:t>
      </w:r>
      <w:r w:rsidRPr="00804B90">
        <w:rPr>
          <w:rFonts w:ascii="Times New Roman" w:hAnsi="Times New Roman" w:cs="Times New Roman"/>
          <w:color w:val="000000"/>
        </w:rPr>
        <w:t xml:space="preserve">. First, these studies do not quantify how genetic variation affects the composition of pairwise </w:t>
      </w:r>
      <w:r w:rsidR="00D310B6">
        <w:rPr>
          <w:rFonts w:ascii="Times New Roman" w:hAnsi="Times New Roman" w:cs="Times New Roman"/>
          <w:color w:val="000000"/>
        </w:rPr>
        <w:t>interactions</w:t>
      </w:r>
      <w:r w:rsidR="001B08A0">
        <w:rPr>
          <w:rFonts w:ascii="Times New Roman" w:hAnsi="Times New Roman" w:cs="Times New Roman"/>
          <w:color w:val="000000"/>
        </w:rPr>
        <w:t xml:space="preserve"> that determine network</w:t>
      </w:r>
      <w:r w:rsidRPr="00804B90">
        <w:rPr>
          <w:rFonts w:ascii="Times New Roman" w:hAnsi="Times New Roman" w:cs="Times New Roman"/>
          <w:color w:val="000000"/>
        </w:rPr>
        <w:t xml:space="preserve"> structure. Instead, they </w:t>
      </w:r>
      <w:r w:rsidR="005660E1">
        <w:rPr>
          <w:rFonts w:ascii="Times New Roman" w:hAnsi="Times New Roman" w:cs="Times New Roman"/>
          <w:color w:val="000000"/>
        </w:rPr>
        <w:t xml:space="preserve">either quantify </w:t>
      </w:r>
      <w:r w:rsidR="005F7F45">
        <w:rPr>
          <w:rFonts w:ascii="Times New Roman" w:hAnsi="Times New Roman" w:cs="Times New Roman"/>
          <w:color w:val="000000"/>
        </w:rPr>
        <w:t>the composition of species,</w:t>
      </w:r>
      <w:r w:rsidRPr="00804B90">
        <w:rPr>
          <w:rFonts w:ascii="Times New Roman" w:hAnsi="Times New Roman" w:cs="Times New Roman"/>
          <w:color w:val="000000"/>
        </w:rPr>
        <w:t xml:space="preserve"> thereby </w:t>
      </w:r>
      <w:r w:rsidR="005F7F45">
        <w:rPr>
          <w:rFonts w:ascii="Times New Roman" w:hAnsi="Times New Roman" w:cs="Times New Roman"/>
          <w:color w:val="000000"/>
        </w:rPr>
        <w:t xml:space="preserve">ignoring </w:t>
      </w:r>
      <w:r w:rsidR="00D310B6">
        <w:rPr>
          <w:rFonts w:ascii="Times New Roman" w:hAnsi="Times New Roman" w:cs="Times New Roman"/>
          <w:color w:val="000000"/>
        </w:rPr>
        <w:t>interactions</w:t>
      </w:r>
      <w:r w:rsidR="005F7F45">
        <w:rPr>
          <w:rFonts w:ascii="Times New Roman" w:hAnsi="Times New Roman" w:cs="Times New Roman"/>
          <w:color w:val="000000"/>
        </w:rPr>
        <w:t xml:space="preserve">, or </w:t>
      </w:r>
      <w:r w:rsidR="005660E1">
        <w:rPr>
          <w:rFonts w:ascii="Times New Roman" w:hAnsi="Times New Roman" w:cs="Times New Roman"/>
          <w:color w:val="000000"/>
        </w:rPr>
        <w:t xml:space="preserve">quantify </w:t>
      </w:r>
      <w:r w:rsidR="005F7F45">
        <w:rPr>
          <w:rFonts w:ascii="Times New Roman" w:hAnsi="Times New Roman" w:cs="Times New Roman"/>
          <w:color w:val="000000"/>
        </w:rPr>
        <w:t xml:space="preserve">simple </w:t>
      </w:r>
      <w:proofErr w:type="spellStart"/>
      <w:r w:rsidR="005F7F45">
        <w:rPr>
          <w:rFonts w:ascii="Times New Roman" w:hAnsi="Times New Roman" w:cs="Times New Roman"/>
          <w:color w:val="000000"/>
        </w:rPr>
        <w:t>tritrophic</w:t>
      </w:r>
      <w:proofErr w:type="spellEnd"/>
      <w:r w:rsidR="005F7F45">
        <w:rPr>
          <w:rFonts w:ascii="Times New Roman" w:hAnsi="Times New Roman" w:cs="Times New Roman"/>
          <w:color w:val="000000"/>
        </w:rPr>
        <w:t xml:space="preserve"> interactions,</w:t>
      </w:r>
      <w:r w:rsidRPr="00804B90">
        <w:rPr>
          <w:rFonts w:ascii="Times New Roman" w:hAnsi="Times New Roman" w:cs="Times New Roman"/>
          <w:color w:val="000000"/>
        </w:rPr>
        <w:t xml:space="preserve"> thereby ignoring the complex </w:t>
      </w:r>
      <w:r w:rsidR="00D310B6">
        <w:rPr>
          <w:rFonts w:ascii="Times New Roman" w:hAnsi="Times New Roman" w:cs="Times New Roman"/>
          <w:color w:val="000000"/>
        </w:rPr>
        <w:t>network</w:t>
      </w:r>
      <w:r w:rsidRPr="00804B90">
        <w:rPr>
          <w:rFonts w:ascii="Times New Roman" w:hAnsi="Times New Roman" w:cs="Times New Roman"/>
          <w:color w:val="000000"/>
        </w:rPr>
        <w:t xml:space="preserve"> in which these interactions are embed</w:t>
      </w:r>
      <w:r w:rsidR="00D310B6">
        <w:rPr>
          <w:rFonts w:ascii="Times New Roman" w:hAnsi="Times New Roman" w:cs="Times New Roman"/>
          <w:color w:val="000000"/>
        </w:rPr>
        <w:t>ded. As a result, the mechanisms</w:t>
      </w:r>
      <w:r w:rsidRPr="00804B90">
        <w:rPr>
          <w:rFonts w:ascii="Times New Roman" w:hAnsi="Times New Roman" w:cs="Times New Roman"/>
          <w:color w:val="000000"/>
        </w:rPr>
        <w:t xml:space="preserve"> by which genetic variation shapes </w:t>
      </w:r>
      <w:r w:rsidR="00D310B6">
        <w:rPr>
          <w:rFonts w:ascii="Times New Roman" w:hAnsi="Times New Roman" w:cs="Times New Roman"/>
          <w:color w:val="000000"/>
        </w:rPr>
        <w:t>network</w:t>
      </w:r>
      <w:r w:rsidR="00D17865">
        <w:rPr>
          <w:rFonts w:ascii="Times New Roman" w:hAnsi="Times New Roman" w:cs="Times New Roman"/>
          <w:color w:val="000000"/>
        </w:rPr>
        <w:t xml:space="preserve"> structure</w:t>
      </w:r>
      <w:r w:rsidR="00CD7847">
        <w:rPr>
          <w:rFonts w:ascii="Times New Roman" w:hAnsi="Times New Roman" w:cs="Times New Roman"/>
          <w:color w:val="000000"/>
        </w:rPr>
        <w:t xml:space="preserve"> remain</w:t>
      </w:r>
      <w:r w:rsidRPr="00804B90">
        <w:rPr>
          <w:rFonts w:ascii="Times New Roman" w:hAnsi="Times New Roman" w:cs="Times New Roman"/>
          <w:color w:val="000000"/>
        </w:rPr>
        <w:t xml:space="preserve"> unclear. Second, these studies do not examine the </w:t>
      </w:r>
      <w:r w:rsidR="001B08A0">
        <w:rPr>
          <w:rFonts w:ascii="Times New Roman" w:hAnsi="Times New Roman" w:cs="Times New Roman"/>
          <w:color w:val="000000"/>
        </w:rPr>
        <w:t>effect of genetic</w:t>
      </w:r>
      <w:r w:rsidRPr="00804B90">
        <w:rPr>
          <w:rFonts w:ascii="Times New Roman" w:hAnsi="Times New Roman" w:cs="Times New Roman"/>
          <w:color w:val="000000"/>
        </w:rPr>
        <w:t xml:space="preserve"> variation </w:t>
      </w:r>
      <w:r w:rsidRPr="00804B90">
        <w:rPr>
          <w:rFonts w:ascii="Times New Roman" w:hAnsi="Times New Roman" w:cs="Times New Roman"/>
          <w:i/>
          <w:iCs/>
          <w:color w:val="000000"/>
        </w:rPr>
        <w:t xml:space="preserve">per se </w:t>
      </w:r>
      <w:r w:rsidRPr="00804B90">
        <w:rPr>
          <w:rFonts w:ascii="Times New Roman" w:hAnsi="Times New Roman" w:cs="Times New Roman"/>
          <w:color w:val="000000"/>
        </w:rPr>
        <w:t xml:space="preserve">on </w:t>
      </w:r>
      <w:r w:rsidR="00D310B6">
        <w:rPr>
          <w:rFonts w:ascii="Times New Roman" w:hAnsi="Times New Roman" w:cs="Times New Roman"/>
          <w:color w:val="000000"/>
        </w:rPr>
        <w:t>species</w:t>
      </w:r>
      <w:r w:rsidRPr="00804B90">
        <w:rPr>
          <w:rFonts w:ascii="Times New Roman" w:hAnsi="Times New Roman" w:cs="Times New Roman"/>
          <w:color w:val="000000"/>
        </w:rPr>
        <w:t xml:space="preserve"> </w:t>
      </w:r>
      <w:proofErr w:type="gramStart"/>
      <w:r w:rsidRPr="00804B90">
        <w:rPr>
          <w:rFonts w:ascii="Times New Roman" w:hAnsi="Times New Roman" w:cs="Times New Roman"/>
          <w:color w:val="000000"/>
        </w:rPr>
        <w:t>interactions</w:t>
      </w:r>
      <w:r w:rsidRPr="00804B90">
        <w:rPr>
          <w:rFonts w:ascii="Times New Roman" w:hAnsi="Times New Roman" w:cs="Times New Roman"/>
          <w:i/>
          <w:iCs/>
          <w:color w:val="000000"/>
        </w:rPr>
        <w:t>,</w:t>
      </w:r>
      <w:proofErr w:type="gramEnd"/>
      <w:r w:rsidRPr="00804B90">
        <w:rPr>
          <w:rFonts w:ascii="Times New Roman" w:hAnsi="Times New Roman" w:cs="Times New Roman"/>
          <w:i/>
          <w:iCs/>
          <w:color w:val="000000"/>
        </w:rPr>
        <w:t xml:space="preserve"> </w:t>
      </w:r>
      <w:r w:rsidRPr="00804B90">
        <w:rPr>
          <w:rFonts w:ascii="Times New Roman" w:hAnsi="Times New Roman" w:cs="Times New Roman"/>
          <w:color w:val="000000"/>
        </w:rPr>
        <w:t xml:space="preserve">rather these studies focus on testing whether different genotypes </w:t>
      </w:r>
      <w:r w:rsidR="00D17865">
        <w:rPr>
          <w:rFonts w:ascii="Times New Roman" w:hAnsi="Times New Roman" w:cs="Times New Roman"/>
          <w:color w:val="000000"/>
        </w:rPr>
        <w:t>interact</w:t>
      </w:r>
      <w:r w:rsidRPr="00804B90">
        <w:rPr>
          <w:rFonts w:ascii="Times New Roman" w:hAnsi="Times New Roman" w:cs="Times New Roman"/>
          <w:color w:val="000000"/>
        </w:rPr>
        <w:t xml:space="preserve"> with particular </w:t>
      </w:r>
      <w:r w:rsidR="00D17865">
        <w:rPr>
          <w:rFonts w:ascii="Times New Roman" w:hAnsi="Times New Roman" w:cs="Times New Roman"/>
          <w:color w:val="000000"/>
        </w:rPr>
        <w:t>species</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Whitham</w:t>
      </w:r>
      <w:proofErr w:type="spellEnd"/>
      <w:r w:rsidRPr="00804B90">
        <w:rPr>
          <w:rFonts w:ascii="Times New Roman" w:hAnsi="Times New Roman" w:cs="Times New Roman"/>
          <w:color w:val="000000"/>
        </w:rPr>
        <w:t xml:space="preserve"> et al. 2012). While demonstrating this genetic basis is a critical first step, we </w:t>
      </w:r>
      <w:r w:rsidR="00E762C2">
        <w:rPr>
          <w:rFonts w:ascii="Times New Roman" w:hAnsi="Times New Roman" w:cs="Times New Roman"/>
          <w:color w:val="000000"/>
        </w:rPr>
        <w:t xml:space="preserve">are currently </w:t>
      </w:r>
      <w:proofErr w:type="gramStart"/>
      <w:r w:rsidR="00E762C2">
        <w:rPr>
          <w:rFonts w:ascii="Times New Roman" w:hAnsi="Times New Roman" w:cs="Times New Roman"/>
          <w:color w:val="000000"/>
        </w:rPr>
        <w:t>ill-</w:t>
      </w:r>
      <w:r w:rsidR="001B08A0">
        <w:rPr>
          <w:rFonts w:ascii="Times New Roman" w:hAnsi="Times New Roman" w:cs="Times New Roman"/>
          <w:color w:val="000000"/>
        </w:rPr>
        <w:t>posed</w:t>
      </w:r>
      <w:proofErr w:type="gramEnd"/>
      <w:r w:rsidR="001B08A0">
        <w:rPr>
          <w:rFonts w:ascii="Times New Roman" w:hAnsi="Times New Roman" w:cs="Times New Roman"/>
          <w:color w:val="000000"/>
        </w:rPr>
        <w:t xml:space="preserve"> for predicting how the gain/loss of</w:t>
      </w:r>
      <w:r w:rsidRPr="00804B90">
        <w:rPr>
          <w:rFonts w:ascii="Times New Roman" w:hAnsi="Times New Roman" w:cs="Times New Roman"/>
          <w:color w:val="000000"/>
        </w:rPr>
        <w:t xml:space="preserve"> genetic variation will affect </w:t>
      </w:r>
      <w:r w:rsidR="00D310B6">
        <w:rPr>
          <w:rFonts w:ascii="Times New Roman" w:hAnsi="Times New Roman" w:cs="Times New Roman"/>
          <w:color w:val="000000"/>
        </w:rPr>
        <w:t>species</w:t>
      </w:r>
      <w:r w:rsidR="00F05CF4">
        <w:rPr>
          <w:rFonts w:ascii="Times New Roman" w:hAnsi="Times New Roman" w:cs="Times New Roman"/>
          <w:color w:val="000000"/>
        </w:rPr>
        <w:t xml:space="preserve"> interactions, and ultimately</w:t>
      </w:r>
      <w:r w:rsidRPr="00804B90">
        <w:rPr>
          <w:rFonts w:ascii="Times New Roman" w:hAnsi="Times New Roman" w:cs="Times New Roman"/>
          <w:color w:val="000000"/>
        </w:rPr>
        <w:t xml:space="preserve"> the structure of </w:t>
      </w:r>
      <w:r w:rsidR="00D310B6">
        <w:rPr>
          <w:rFonts w:ascii="Times New Roman" w:hAnsi="Times New Roman" w:cs="Times New Roman"/>
          <w:color w:val="000000"/>
        </w:rPr>
        <w:t>ecological networks</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Bolnick</w:t>
      </w:r>
      <w:proofErr w:type="spellEnd"/>
      <w:r w:rsidRPr="00804B90">
        <w:rPr>
          <w:rFonts w:ascii="Times New Roman" w:hAnsi="Times New Roman" w:cs="Times New Roman"/>
          <w:color w:val="000000"/>
        </w:rPr>
        <w:t xml:space="preserve"> et al. 2011).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D17865"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Genetic</w:t>
      </w:r>
      <w:r w:rsidR="00804B90" w:rsidRPr="00804B90">
        <w:rPr>
          <w:rFonts w:ascii="Times New Roman" w:hAnsi="Times New Roman" w:cs="Times New Roman"/>
          <w:color w:val="000000"/>
        </w:rPr>
        <w:t xml:space="preserve"> variation may affect </w:t>
      </w:r>
      <w:r>
        <w:rPr>
          <w:rFonts w:ascii="Times New Roman" w:hAnsi="Times New Roman" w:cs="Times New Roman"/>
          <w:color w:val="000000"/>
        </w:rPr>
        <w:t xml:space="preserve">the structure of an </w:t>
      </w:r>
      <w:r w:rsidR="00D310B6">
        <w:rPr>
          <w:rFonts w:ascii="Times New Roman" w:hAnsi="Times New Roman" w:cs="Times New Roman"/>
          <w:color w:val="000000"/>
        </w:rPr>
        <w:t>ecological network</w:t>
      </w:r>
      <w:r>
        <w:rPr>
          <w:rFonts w:ascii="Times New Roman" w:hAnsi="Times New Roman" w:cs="Times New Roman"/>
          <w:color w:val="000000"/>
        </w:rPr>
        <w:t xml:space="preserve"> through at least three different pathways</w:t>
      </w:r>
      <w:r w:rsidR="00804B90" w:rsidRPr="00804B90">
        <w:rPr>
          <w:rFonts w:ascii="Times New Roman" w:hAnsi="Times New Roman" w:cs="Times New Roman"/>
          <w:color w:val="000000"/>
        </w:rPr>
        <w:t xml:space="preserve">. </w:t>
      </w:r>
      <w:r>
        <w:rPr>
          <w:rFonts w:ascii="Times New Roman" w:hAnsi="Times New Roman" w:cs="Times New Roman"/>
          <w:color w:val="000000"/>
        </w:rPr>
        <w:t>For a food web (network of trophic links),</w:t>
      </w:r>
      <w:r w:rsidR="00804B90" w:rsidRPr="00804B90">
        <w:rPr>
          <w:rFonts w:ascii="Times New Roman" w:hAnsi="Times New Roman" w:cs="Times New Roman"/>
          <w:color w:val="000000"/>
        </w:rPr>
        <w:t xml:space="preserve"> genetic variation in resource quality ma</w:t>
      </w:r>
      <w:r w:rsidR="00C255D8">
        <w:rPr>
          <w:rFonts w:ascii="Times New Roman" w:hAnsi="Times New Roman" w:cs="Times New Roman"/>
          <w:color w:val="000000"/>
        </w:rPr>
        <w:t>y alter the phenotypes (Abrahamson and Weis 1997</w:t>
      </w:r>
      <w:r w:rsidR="00804B90" w:rsidRPr="00804B90">
        <w:rPr>
          <w:rFonts w:ascii="Times New Roman" w:hAnsi="Times New Roman" w:cs="Times New Roman"/>
          <w:color w:val="000000"/>
        </w:rPr>
        <w:t>), abundance (Barbour et al. 2015), and composition (</w:t>
      </w:r>
      <w:r w:rsidR="00483D9A">
        <w:rPr>
          <w:rFonts w:ascii="Times New Roman" w:hAnsi="Times New Roman" w:cs="Times New Roman"/>
          <w:color w:val="000000"/>
        </w:rPr>
        <w:t xml:space="preserve">Barbour et al. 2015; </w:t>
      </w:r>
      <w:proofErr w:type="spellStart"/>
      <w:r w:rsidR="00804B90" w:rsidRPr="00804B90">
        <w:rPr>
          <w:rFonts w:ascii="Times New Roman" w:hAnsi="Times New Roman" w:cs="Times New Roman"/>
          <w:color w:val="000000"/>
        </w:rPr>
        <w:t>Whitham</w:t>
      </w:r>
      <w:proofErr w:type="spellEnd"/>
      <w:r w:rsidR="00804B90" w:rsidRPr="00804B90">
        <w:rPr>
          <w:rFonts w:ascii="Times New Roman" w:hAnsi="Times New Roman" w:cs="Times New Roman"/>
          <w:color w:val="000000"/>
        </w:rPr>
        <w:t xml:space="preserve"> et al. 2012) of consumer species (Figure 1a). These direct effects of genetic variation on consumers may then have cascading effects on the strength and composition of trophic interactions between consumers and their predators. Regardless of the mechanism though, if there </w:t>
      </w:r>
      <w:proofErr w:type="gramStart"/>
      <w:r w:rsidR="00804B90" w:rsidRPr="00804B90">
        <w:rPr>
          <w:rFonts w:ascii="Times New Roman" w:hAnsi="Times New Roman" w:cs="Times New Roman"/>
          <w:color w:val="000000"/>
        </w:rPr>
        <w:t>is</w:t>
      </w:r>
      <w:proofErr w:type="gramEnd"/>
      <w:r w:rsidR="00804B90" w:rsidRPr="00804B90">
        <w:rPr>
          <w:rFonts w:ascii="Times New Roman" w:hAnsi="Times New Roman" w:cs="Times New Roman"/>
          <w:color w:val="000000"/>
        </w:rPr>
        <w:t xml:space="preserve"> a genetic basis to </w:t>
      </w:r>
      <w:r>
        <w:rPr>
          <w:rFonts w:ascii="Times New Roman" w:hAnsi="Times New Roman" w:cs="Times New Roman"/>
          <w:color w:val="000000"/>
        </w:rPr>
        <w:t>trophic</w:t>
      </w:r>
      <w:r w:rsidR="00804B90" w:rsidRPr="00804B90">
        <w:rPr>
          <w:rFonts w:ascii="Times New Roman" w:hAnsi="Times New Roman" w:cs="Times New Roman"/>
          <w:color w:val="000000"/>
        </w:rPr>
        <w:t xml:space="preserve"> interactions, then we would expect that increasing genetic variation in a basal resou</w:t>
      </w:r>
      <w:r w:rsidR="00D310B6">
        <w:rPr>
          <w:rFonts w:ascii="Times New Roman" w:hAnsi="Times New Roman" w:cs="Times New Roman"/>
          <w:color w:val="000000"/>
        </w:rPr>
        <w:t xml:space="preserve">rce would result in greater </w:t>
      </w:r>
      <w:r w:rsidR="00E97FC2">
        <w:rPr>
          <w:rFonts w:ascii="Times New Roman" w:hAnsi="Times New Roman" w:cs="Times New Roman"/>
          <w:color w:val="000000"/>
        </w:rPr>
        <w:t>food web</w:t>
      </w:r>
      <w:r w:rsidR="00D310B6">
        <w:rPr>
          <w:rFonts w:ascii="Times New Roman" w:hAnsi="Times New Roman" w:cs="Times New Roman"/>
          <w:color w:val="000000"/>
        </w:rPr>
        <w:t xml:space="preserve"> </w:t>
      </w:r>
      <w:r w:rsidR="00804B90" w:rsidRPr="00804B90">
        <w:rPr>
          <w:rFonts w:ascii="Times New Roman" w:hAnsi="Times New Roman" w:cs="Times New Roman"/>
          <w:color w:val="000000"/>
        </w:rPr>
        <w:t>complexity (</w:t>
      </w:r>
      <w:r w:rsidR="00E97FC2">
        <w:rPr>
          <w:rFonts w:ascii="Times New Roman" w:hAnsi="Times New Roman" w:cs="Times New Roman"/>
          <w:color w:val="000000"/>
        </w:rPr>
        <w:t>numbe</w:t>
      </w:r>
      <w:r w:rsidR="00613B67">
        <w:rPr>
          <w:rFonts w:ascii="Times New Roman" w:hAnsi="Times New Roman" w:cs="Times New Roman"/>
          <w:color w:val="000000"/>
        </w:rPr>
        <w:t>r of links per species, Fig. 1b,</w:t>
      </w:r>
      <w:r w:rsidR="00E97FC2">
        <w:rPr>
          <w:rFonts w:ascii="Times New Roman" w:hAnsi="Times New Roman" w:cs="Times New Roman"/>
          <w:color w:val="000000"/>
        </w:rPr>
        <w:t xml:space="preserve"> </w:t>
      </w:r>
      <w:proofErr w:type="spellStart"/>
      <w:r w:rsidR="00804B90" w:rsidRPr="00804B90">
        <w:rPr>
          <w:rFonts w:ascii="Times New Roman" w:hAnsi="Times New Roman" w:cs="Times New Roman"/>
          <w:color w:val="000000"/>
        </w:rPr>
        <w:t>Bolnick</w:t>
      </w:r>
      <w:proofErr w:type="spellEnd"/>
      <w:r w:rsidR="00804B90" w:rsidRPr="00804B90">
        <w:rPr>
          <w:rFonts w:ascii="Times New Roman" w:hAnsi="Times New Roman" w:cs="Times New Roman"/>
          <w:color w:val="000000"/>
        </w:rPr>
        <w:t xml:space="preserve"> </w:t>
      </w:r>
      <w:r w:rsidR="00613B67">
        <w:rPr>
          <w:rFonts w:ascii="Times New Roman" w:hAnsi="Times New Roman" w:cs="Times New Roman"/>
          <w:color w:val="000000"/>
        </w:rPr>
        <w:t>et al. 2011,</w:t>
      </w:r>
      <w:r w:rsidR="00E97FC2">
        <w:rPr>
          <w:rFonts w:ascii="Times New Roman" w:hAnsi="Times New Roman" w:cs="Times New Roman"/>
          <w:color w:val="000000"/>
        </w:rPr>
        <w:t xml:space="preserve"> </w:t>
      </w:r>
      <w:proofErr w:type="spellStart"/>
      <w:r w:rsidR="00E97FC2">
        <w:rPr>
          <w:rFonts w:ascii="Times New Roman" w:hAnsi="Times New Roman" w:cs="Times New Roman"/>
          <w:color w:val="000000"/>
        </w:rPr>
        <w:t>Moya-Larano</w:t>
      </w:r>
      <w:proofErr w:type="spellEnd"/>
      <w:r w:rsidR="00E97FC2">
        <w:rPr>
          <w:rFonts w:ascii="Times New Roman" w:hAnsi="Times New Roman" w:cs="Times New Roman"/>
          <w:color w:val="000000"/>
        </w:rPr>
        <w:t xml:space="preserve"> 2012). </w:t>
      </w:r>
      <w:r w:rsidR="005F7F45">
        <w:rPr>
          <w:rFonts w:ascii="Times New Roman" w:hAnsi="Times New Roman" w:cs="Times New Roman"/>
          <w:color w:val="000000"/>
        </w:rPr>
        <w:t>Moreover, g</w:t>
      </w:r>
      <w:r w:rsidR="00804B90" w:rsidRPr="00804B90">
        <w:rPr>
          <w:rFonts w:ascii="Times New Roman" w:hAnsi="Times New Roman" w:cs="Times New Roman"/>
          <w:color w:val="000000"/>
        </w:rPr>
        <w:t xml:space="preserve">reater complexity may in turn affect </w:t>
      </w:r>
      <w:r w:rsidR="00D310B6">
        <w:rPr>
          <w:rFonts w:ascii="Times New Roman" w:hAnsi="Times New Roman" w:cs="Times New Roman"/>
          <w:color w:val="000000"/>
        </w:rPr>
        <w:t xml:space="preserve">network </w:t>
      </w:r>
      <w:r w:rsidR="00804B90" w:rsidRPr="00804B90">
        <w:rPr>
          <w:rFonts w:ascii="Times New Roman" w:hAnsi="Times New Roman" w:cs="Times New Roman"/>
          <w:color w:val="000000"/>
        </w:rPr>
        <w:t>dynamics, as more complex food webs are predicted to be more robust to species extinctions (MacArthur 1955, Dunne 2002</w:t>
      </w:r>
      <w:r w:rsidR="00613B67">
        <w:rPr>
          <w:rFonts w:ascii="Times New Roman" w:hAnsi="Times New Roman" w:cs="Times New Roman"/>
          <w:color w:val="000000"/>
        </w:rPr>
        <w:t>,</w:t>
      </w:r>
      <w:r w:rsidR="00804B90" w:rsidRPr="00804B90">
        <w:rPr>
          <w:rFonts w:ascii="Times New Roman" w:hAnsi="Times New Roman" w:cs="Times New Roman"/>
          <w:color w:val="000000"/>
        </w:rPr>
        <w:t xml:space="preserve"> </w:t>
      </w:r>
      <w:r w:rsidR="00C255D8">
        <w:rPr>
          <w:rFonts w:ascii="Times New Roman" w:hAnsi="Times New Roman" w:cs="Times New Roman"/>
          <w:color w:val="000000"/>
        </w:rPr>
        <w:t>McCann 2000</w:t>
      </w:r>
      <w:r w:rsidR="00804B90" w:rsidRPr="00804B90">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C255D8" w:rsidRDefault="00613B6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Cambria" w:hAnsi="Cambria" w:cs="Cambria"/>
          <w:color w:val="000000"/>
        </w:rPr>
      </w:pPr>
      <w:r>
        <w:rPr>
          <w:rFonts w:ascii="Times New Roman" w:hAnsi="Times New Roman" w:cs="Times New Roman"/>
          <w:color w:val="000000"/>
        </w:rPr>
        <w:t>In this study</w:t>
      </w:r>
      <w:r w:rsidR="00804B90" w:rsidRPr="00804B90">
        <w:rPr>
          <w:rFonts w:ascii="Times New Roman" w:hAnsi="Times New Roman" w:cs="Times New Roman"/>
          <w:color w:val="000000"/>
        </w:rPr>
        <w:t>, we quantify the genetic basis to trophic interaction</w:t>
      </w:r>
      <w:r w:rsidR="00D310B6">
        <w:rPr>
          <w:rFonts w:ascii="Times New Roman" w:hAnsi="Times New Roman" w:cs="Times New Roman"/>
          <w:color w:val="000000"/>
        </w:rPr>
        <w:t>s</w:t>
      </w:r>
      <w:r w:rsidR="00804B90" w:rsidRPr="00804B90">
        <w:rPr>
          <w:rFonts w:ascii="Times New Roman" w:hAnsi="Times New Roman" w:cs="Times New Roman"/>
          <w:color w:val="000000"/>
        </w:rPr>
        <w:t xml:space="preserve"> and test the hypothesis that genetic varia</w:t>
      </w:r>
      <w:r w:rsidR="00D310B6">
        <w:rPr>
          <w:rFonts w:ascii="Times New Roman" w:hAnsi="Times New Roman" w:cs="Times New Roman"/>
          <w:color w:val="000000"/>
        </w:rPr>
        <w:t xml:space="preserve">tion results in greater network complexity </w:t>
      </w:r>
      <w:r w:rsidR="00804B90" w:rsidRPr="00804B90">
        <w:rPr>
          <w:rFonts w:ascii="Times New Roman" w:hAnsi="Times New Roman" w:cs="Times New Roman"/>
          <w:color w:val="000000"/>
        </w:rPr>
        <w:t xml:space="preserve">using a </w:t>
      </w:r>
      <w:r w:rsidR="00D310B6">
        <w:rPr>
          <w:rFonts w:ascii="Times New Roman" w:hAnsi="Times New Roman" w:cs="Times New Roman"/>
          <w:color w:val="000000"/>
        </w:rPr>
        <w:t>foundation</w:t>
      </w:r>
      <w:r w:rsidR="00804B90" w:rsidRPr="00804B90">
        <w:rPr>
          <w:rFonts w:ascii="Times New Roman" w:hAnsi="Times New Roman" w:cs="Times New Roman"/>
          <w:color w:val="000000"/>
        </w:rPr>
        <w:t xml:space="preserve"> plant species (Coastal willow, </w:t>
      </w:r>
      <w:r w:rsidR="00804B90" w:rsidRPr="00804B90">
        <w:rPr>
          <w:rFonts w:ascii="Times New Roman" w:hAnsi="Times New Roman" w:cs="Times New Roman"/>
          <w:i/>
          <w:iCs/>
          <w:color w:val="000000"/>
        </w:rPr>
        <w:t xml:space="preserve">Salix </w:t>
      </w:r>
      <w:proofErr w:type="spellStart"/>
      <w:r w:rsidR="00804B90" w:rsidRPr="00804B90">
        <w:rPr>
          <w:rFonts w:ascii="Times New Roman" w:hAnsi="Times New Roman" w:cs="Times New Roman"/>
          <w:i/>
          <w:iCs/>
          <w:color w:val="000000"/>
        </w:rPr>
        <w:t>hookeriana</w:t>
      </w:r>
      <w:proofErr w:type="spellEnd"/>
      <w:r w:rsidR="00804B90" w:rsidRPr="00804B90">
        <w:rPr>
          <w:rFonts w:ascii="Times New Roman" w:hAnsi="Times New Roman" w:cs="Times New Roman"/>
          <w:color w:val="000000"/>
        </w:rPr>
        <w:t xml:space="preserve">) and its associated insect gall-parasitoid food web (Figure 1c). We focused on this plant-insect food web for three reasons. First, we have demonstrated in previous work that </w:t>
      </w:r>
      <w:r w:rsidR="00804B90" w:rsidRPr="00804B90">
        <w:rPr>
          <w:rFonts w:ascii="Times New Roman" w:hAnsi="Times New Roman" w:cs="Times New Roman"/>
          <w:i/>
          <w:iCs/>
          <w:color w:val="000000"/>
        </w:rPr>
        <w:t xml:space="preserve">S. </w:t>
      </w:r>
      <w:proofErr w:type="spellStart"/>
      <w:r w:rsidR="00804B90" w:rsidRPr="00804B90">
        <w:rPr>
          <w:rFonts w:ascii="Times New Roman" w:hAnsi="Times New Roman" w:cs="Times New Roman"/>
          <w:i/>
          <w:iCs/>
          <w:color w:val="000000"/>
        </w:rPr>
        <w:t>hookeriana</w:t>
      </w:r>
      <w:proofErr w:type="spellEnd"/>
      <w:r w:rsidR="00804B90" w:rsidRPr="00804B90">
        <w:rPr>
          <w:rFonts w:ascii="Times New Roman" w:hAnsi="Times New Roman" w:cs="Times New Roman"/>
          <w:color w:val="000000"/>
        </w:rPr>
        <w:t xml:space="preserve"> displays genetic variation in resistance to its galling insect community (Barbour et al. 2015). Second, the unique biology of gal</w:t>
      </w:r>
      <w:r w:rsidR="00C72E15">
        <w:rPr>
          <w:rFonts w:ascii="Times New Roman" w:hAnsi="Times New Roman" w:cs="Times New Roman"/>
          <w:color w:val="000000"/>
        </w:rPr>
        <w:t>ling insects makes them ideal</w:t>
      </w:r>
      <w:r w:rsidR="00804B90" w:rsidRPr="00804B90">
        <w:rPr>
          <w:rFonts w:ascii="Times New Roman" w:hAnsi="Times New Roman" w:cs="Times New Roman"/>
          <w:color w:val="000000"/>
        </w:rPr>
        <w:t xml:space="preserve"> for building quantitative food webs. In particular, galls provide a refuge for larva from attack by most predators, thereby restricting their natural enemy community to a small number of species. In our system, all of the natural enemies are insect parasitoids that complete their development within the gall after parasitizing larva, making it easy to identify and quantify the source of larval mortality by dissecting galls or rearing out the parasitoids. Third, the biology of galls is also ideal for identifying the mechanisms mediating trophic intera</w:t>
      </w:r>
      <w:r w:rsidR="00C255D8">
        <w:rPr>
          <w:rFonts w:ascii="Times New Roman" w:hAnsi="Times New Roman" w:cs="Times New Roman"/>
          <w:color w:val="000000"/>
        </w:rPr>
        <w:t>ctions (Abrahamson and Weis 1997</w:t>
      </w:r>
      <w:r w:rsidR="00804B90" w:rsidRPr="00804B90">
        <w:rPr>
          <w:rFonts w:ascii="Times New Roman" w:hAnsi="Times New Roman" w:cs="Times New Roman"/>
          <w:color w:val="000000"/>
        </w:rPr>
        <w:t xml:space="preserve">). In particular, gall size is a key trait that affects the ability of parasitoids to successfully oviposit through the gall wall and into the larva within the gall (i.e. larger galls provide a refuge from parasitism). And since the gall phenotype is determined, in part, by the genotype of the plant (Abrahamson &amp; Weis 1997), we have a clear mechanism by which plant genetic variation can affect the strength of trophic interactions. </w:t>
      </w:r>
      <w:r w:rsidR="00483D9A" w:rsidRPr="00804B90">
        <w:rPr>
          <w:rFonts w:ascii="Times New Roman" w:hAnsi="Times New Roman" w:cs="Times New Roman"/>
          <w:color w:val="000000"/>
        </w:rPr>
        <w:t xml:space="preserve">Taken together, our study seeks to test theoretical predictions for the patterns and mechanisms by which genetic variation influences </w:t>
      </w:r>
      <w:r w:rsidR="00483D9A">
        <w:rPr>
          <w:rFonts w:ascii="Times New Roman" w:hAnsi="Times New Roman" w:cs="Times New Roman"/>
          <w:color w:val="000000"/>
        </w:rPr>
        <w:t>the</w:t>
      </w:r>
      <w:r w:rsidR="00483D9A" w:rsidRPr="00804B90">
        <w:rPr>
          <w:rFonts w:ascii="Times New Roman" w:hAnsi="Times New Roman" w:cs="Times New Roman"/>
          <w:color w:val="000000"/>
        </w:rPr>
        <w:t xml:space="preserve"> structure </w:t>
      </w:r>
      <w:r w:rsidR="00483D9A">
        <w:rPr>
          <w:rFonts w:ascii="Times New Roman" w:hAnsi="Times New Roman" w:cs="Times New Roman"/>
          <w:color w:val="000000"/>
        </w:rPr>
        <w:t>of ecological networks</w:t>
      </w:r>
      <w:r w:rsidR="00483D9A" w:rsidRPr="00804B90">
        <w:rPr>
          <w:rFonts w:ascii="Times New Roman" w:hAnsi="Times New Roman" w:cs="Times New Roman"/>
          <w:color w:val="000000"/>
        </w:rPr>
        <w:t>. In doing so, our study takes a crucial step toward a more predictive understanding for how the gain/loss of genetic variation in a population will affect the dynamics o</w:t>
      </w:r>
      <w:r w:rsidR="00483D9A">
        <w:rPr>
          <w:rFonts w:ascii="Times New Roman" w:hAnsi="Times New Roman" w:cs="Times New Roman"/>
          <w:color w:val="000000"/>
        </w:rPr>
        <w:t>f ecological networks</w:t>
      </w:r>
      <w:r w:rsidR="00483D9A" w:rsidRPr="00804B90">
        <w:rPr>
          <w:rFonts w:ascii="Times New Roman" w:hAnsi="Times New Roman" w:cs="Times New Roman"/>
          <w:color w:val="000000"/>
        </w:rPr>
        <w:t>.</w:t>
      </w:r>
      <w:r w:rsidR="00804B90" w:rsidRPr="00804B90">
        <w:rPr>
          <w:rFonts w:ascii="Cambria" w:hAnsi="Cambria" w:cs="Cambria"/>
          <w:color w:val="000000"/>
        </w:rPr>
        <w:t xml:space="preserve"> </w:t>
      </w:r>
    </w:p>
    <w:p w:rsidR="00804B90" w:rsidRPr="00483D9A"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Materials &amp; Methods </w:t>
      </w:r>
    </w:p>
    <w:p w:rsidR="00804B90" w:rsidRPr="00804B90"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Pr>
          <w:rFonts w:ascii="Times New Roman" w:hAnsi="Times New Roman" w:cs="Times New Roman"/>
          <w:i/>
          <w:iCs/>
          <w:color w:val="000000"/>
        </w:rPr>
        <w:t>Common g</w:t>
      </w:r>
      <w:r w:rsidR="00804B90" w:rsidRPr="00804B90">
        <w:rPr>
          <w:rFonts w:ascii="Times New Roman" w:hAnsi="Times New Roman" w:cs="Times New Roman"/>
          <w:i/>
          <w:iCs/>
          <w:color w:val="000000"/>
        </w:rPr>
        <w:t>arden</w:t>
      </w:r>
      <w:r w:rsidR="002E624E">
        <w:rPr>
          <w:rFonts w:ascii="Times New Roman" w:hAnsi="Times New Roman" w:cs="Times New Roman"/>
          <w:i/>
          <w:iCs/>
          <w:color w:val="000000"/>
        </w:rPr>
        <w:t xml:space="preserve"> and plant trai</w:t>
      </w:r>
      <w:r w:rsidR="00055846">
        <w:rPr>
          <w:rFonts w:ascii="Times New Roman" w:hAnsi="Times New Roman" w:cs="Times New Roman"/>
          <w:i/>
          <w:iCs/>
          <w:color w:val="000000"/>
        </w:rPr>
        <w:t>t sampling</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isolate the effects of </w:t>
      </w:r>
      <w:r w:rsidRPr="00804B90">
        <w:rPr>
          <w:rFonts w:ascii="Times New Roman" w:hAnsi="Times New Roman" w:cs="Times New Roman"/>
          <w:i/>
          <w:iCs/>
          <w:color w:val="000000"/>
        </w:rPr>
        <w:t xml:space="preserve">Salix </w:t>
      </w:r>
      <w:proofErr w:type="spellStart"/>
      <w:r w:rsidRPr="00804B90">
        <w:rPr>
          <w:rFonts w:ascii="Times New Roman" w:hAnsi="Times New Roman" w:cs="Times New Roman"/>
          <w:i/>
          <w:iCs/>
          <w:color w:val="000000"/>
        </w:rPr>
        <w:t>hookeriana</w:t>
      </w:r>
      <w:proofErr w:type="spellEnd"/>
      <w:r w:rsidRPr="00804B90">
        <w:rPr>
          <w:rFonts w:ascii="Times New Roman" w:hAnsi="Times New Roman" w:cs="Times New Roman"/>
          <w:color w:val="000000"/>
        </w:rPr>
        <w:t xml:space="preserve"> (hereafter ‘willow’)</w:t>
      </w:r>
      <w:r w:rsidR="00083202">
        <w:rPr>
          <w:rFonts w:ascii="Times New Roman" w:hAnsi="Times New Roman" w:cs="Times New Roman"/>
          <w:color w:val="000000"/>
        </w:rPr>
        <w:t xml:space="preserve"> genetic variation</w:t>
      </w:r>
      <w:r w:rsidRPr="00804B90">
        <w:rPr>
          <w:rFonts w:ascii="Times New Roman" w:hAnsi="Times New Roman" w:cs="Times New Roman"/>
          <w:color w:val="000000"/>
        </w:rPr>
        <w:t xml:space="preserve"> on the </w:t>
      </w:r>
      <w:r w:rsidR="00083202">
        <w:rPr>
          <w:rFonts w:ascii="Times New Roman" w:hAnsi="Times New Roman" w:cs="Times New Roman"/>
          <w:color w:val="000000"/>
        </w:rPr>
        <w:t>plant-</w:t>
      </w:r>
      <w:r w:rsidRPr="00804B90">
        <w:rPr>
          <w:rFonts w:ascii="Times New Roman" w:hAnsi="Times New Roman" w:cs="Times New Roman"/>
          <w:color w:val="000000"/>
        </w:rPr>
        <w:t xml:space="preserve">insect food web, we used a common garden experiment consisting of 26 different willow genotypes (13 males; 13 females), located at Humboldt Bay National Wildlife Refuge (HBNWR) (40°40'53"N, 124°12'4"W) near </w:t>
      </w:r>
      <w:proofErr w:type="spellStart"/>
      <w:r w:rsidRPr="00804B90">
        <w:rPr>
          <w:rFonts w:ascii="Times New Roman" w:hAnsi="Times New Roman" w:cs="Times New Roman"/>
          <w:color w:val="000000"/>
        </w:rPr>
        <w:t>Loleta</w:t>
      </w:r>
      <w:proofErr w:type="spellEnd"/>
      <w:r w:rsidRPr="00804B90">
        <w:rPr>
          <w:rFonts w:ascii="Times New Roman" w:hAnsi="Times New Roman" w:cs="Times New Roman"/>
          <w:color w:val="000000"/>
        </w:rPr>
        <w:t>, California, USA. Willow genotypes were collected from a single population of willows growing around Humboldt Bay. This common garden was planted in February 2009 with 25 clonal replicates (i.e. stem cuttings) of each willow genotype in a completely randomized design in two hectares of a former cattle pasture at HBNWR. Willows in our garden begin flowering in February and reach their peak growth in early August. During this study, willows had reached 2-4 m in height. Further details on the genotyping and planting of the common garden are available i</w:t>
      </w:r>
      <w:r w:rsidR="003A589C">
        <w:rPr>
          <w:rFonts w:ascii="Times New Roman" w:hAnsi="Times New Roman" w:cs="Times New Roman"/>
          <w:color w:val="000000"/>
        </w:rPr>
        <w:t>n Barbour et al. (2015</w:t>
      </w:r>
      <w:r w:rsidRPr="00804B90">
        <w:rPr>
          <w:rFonts w:ascii="Times New Roman" w:hAnsi="Times New Roman" w:cs="Times New Roman"/>
          <w:color w:val="000000"/>
        </w:rPr>
        <w:t>).</w:t>
      </w:r>
    </w:p>
    <w:p w:rsidR="0073649A"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identify the plant traits that determine </w:t>
      </w:r>
      <w:r w:rsidR="00083202">
        <w:rPr>
          <w:rFonts w:ascii="Times New Roman" w:hAnsi="Times New Roman" w:cs="Times New Roman"/>
          <w:color w:val="000000"/>
        </w:rPr>
        <w:t>the phenotypes (size), abundance, and composition of</w:t>
      </w:r>
      <w:r w:rsidR="007A4D52">
        <w:rPr>
          <w:rFonts w:ascii="Times New Roman" w:hAnsi="Times New Roman" w:cs="Times New Roman"/>
          <w:color w:val="000000"/>
        </w:rPr>
        <w:t xml:space="preserve"> galling insects, we </w:t>
      </w:r>
      <w:r w:rsidRPr="00804B90">
        <w:rPr>
          <w:rFonts w:ascii="Times New Roman" w:hAnsi="Times New Roman" w:cs="Times New Roman"/>
          <w:color w:val="000000"/>
        </w:rPr>
        <w:t>measured 40 different tra</w:t>
      </w:r>
      <w:r w:rsidR="00613B67">
        <w:rPr>
          <w:rFonts w:ascii="Times New Roman" w:hAnsi="Times New Roman" w:cs="Times New Roman"/>
          <w:color w:val="000000"/>
        </w:rPr>
        <w:t>its associated with</w:t>
      </w:r>
      <w:r w:rsidRPr="00804B90">
        <w:rPr>
          <w:rFonts w:ascii="Times New Roman" w:hAnsi="Times New Roman" w:cs="Times New Roman"/>
          <w:color w:val="000000"/>
        </w:rPr>
        <w:t xml:space="preserve"> leaf quality (36 traits) and plant architecture (4 traits). </w:t>
      </w:r>
      <w:r w:rsidR="00A2374C" w:rsidRPr="00804B90">
        <w:rPr>
          <w:rFonts w:ascii="Times New Roman" w:hAnsi="Times New Roman" w:cs="Times New Roman"/>
          <w:color w:val="000000"/>
        </w:rPr>
        <w:t>Each of these 40 traits exhibited significant broad-sense heritable variation among willow genotypes (mean leaf quality</w:t>
      </w:r>
      <w:r w:rsidR="00A2374C" w:rsidRPr="003A589C">
        <w:rPr>
          <w:rFonts w:ascii="Times New Roman" w:hAnsi="Times New Roman" w:cs="Times New Roman"/>
          <w:color w:val="000000"/>
        </w:rPr>
        <w:t xml:space="preserve">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 0.72; mean architecture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 0.27; range of </w:t>
      </w:r>
      <w:r w:rsidR="00A2374C" w:rsidRPr="003A589C">
        <w:rPr>
          <w:rFonts w:ascii="Times New Roman" w:hAnsi="Times New Roman" w:cs="Times New Roman"/>
          <w:i/>
          <w:iCs/>
          <w:color w:val="000000"/>
        </w:rPr>
        <w:t>H</w:t>
      </w:r>
      <w:r w:rsidR="00A2374C" w:rsidRPr="003A589C">
        <w:rPr>
          <w:rFonts w:ascii="Times New Roman" w:hAnsi="Times New Roman" w:cs="Times New Roman"/>
          <w:color w:val="000000"/>
          <w:szCs w:val="16"/>
          <w:vertAlign w:val="superscript"/>
        </w:rPr>
        <w:t>2</w:t>
      </w:r>
      <w:r w:rsidR="00A2374C" w:rsidRPr="003A589C">
        <w:rPr>
          <w:rFonts w:ascii="Times New Roman" w:hAnsi="Times New Roman" w:cs="Times New Roman"/>
          <w:color w:val="000000"/>
        </w:rPr>
        <w:t xml:space="preserve"> </w:t>
      </w:r>
      <w:r w:rsidR="00A2374C">
        <w:rPr>
          <w:rFonts w:ascii="Times New Roman" w:hAnsi="Times New Roman" w:cs="Times New Roman"/>
          <w:color w:val="000000"/>
        </w:rPr>
        <w:t xml:space="preserve">for all traits </w:t>
      </w:r>
      <w:r w:rsidR="00A2374C" w:rsidRPr="003A589C">
        <w:rPr>
          <w:rFonts w:ascii="Times New Roman" w:hAnsi="Times New Roman" w:cs="Times New Roman"/>
          <w:color w:val="000000"/>
        </w:rPr>
        <w:t>= 0.15 - 0.97; Barbour et al., 2015</w:t>
      </w:r>
      <w:r w:rsidR="00A2374C" w:rsidRPr="00804B90">
        <w:rPr>
          <w:rFonts w:ascii="Times New Roman" w:hAnsi="Times New Roman" w:cs="Times New Roman"/>
          <w:color w:val="000000"/>
        </w:rPr>
        <w:t>).</w:t>
      </w:r>
      <w:r w:rsidR="00A2374C">
        <w:rPr>
          <w:rFonts w:ascii="Times New Roman" w:hAnsi="Times New Roman" w:cs="Times New Roman"/>
          <w:color w:val="000000"/>
        </w:rPr>
        <w:t xml:space="preserve"> </w:t>
      </w:r>
      <w:r w:rsidRPr="00804B90">
        <w:rPr>
          <w:rFonts w:ascii="Times New Roman" w:hAnsi="Times New Roman" w:cs="Times New Roman"/>
          <w:color w:val="000000"/>
        </w:rPr>
        <w:t>Details on how these</w:t>
      </w:r>
      <w:r w:rsidR="00CD7E3C">
        <w:rPr>
          <w:rFonts w:ascii="Times New Roman" w:hAnsi="Times New Roman" w:cs="Times New Roman"/>
          <w:color w:val="000000"/>
        </w:rPr>
        <w:t xml:space="preserve"> willow traits were sampled and quantified </w:t>
      </w:r>
      <w:r w:rsidRPr="00804B90">
        <w:rPr>
          <w:rFonts w:ascii="Times New Roman" w:hAnsi="Times New Roman" w:cs="Times New Roman"/>
          <w:color w:val="000000"/>
        </w:rPr>
        <w:t>are given i</w:t>
      </w:r>
      <w:r w:rsidR="00C255D8">
        <w:rPr>
          <w:rFonts w:ascii="Times New Roman" w:hAnsi="Times New Roman" w:cs="Times New Roman"/>
          <w:color w:val="000000"/>
        </w:rPr>
        <w:t>n Barbour et al. (2015</w:t>
      </w:r>
      <w:r w:rsidRPr="00804B90">
        <w:rPr>
          <w:rFonts w:ascii="Times New Roman" w:hAnsi="Times New Roman" w:cs="Times New Roman"/>
          <w:color w:val="000000"/>
        </w:rPr>
        <w:t>)</w:t>
      </w:r>
      <w:r w:rsidR="00CD7E3C">
        <w:rPr>
          <w:rFonts w:ascii="Times New Roman" w:hAnsi="Times New Roman" w:cs="Times New Roman"/>
          <w:color w:val="000000"/>
        </w:rPr>
        <w:t xml:space="preserve">. We </w:t>
      </w:r>
      <w:r w:rsidR="00CF2AB6">
        <w:rPr>
          <w:rFonts w:ascii="Times New Roman" w:hAnsi="Times New Roman" w:cs="Times New Roman"/>
          <w:color w:val="000000"/>
        </w:rPr>
        <w:t xml:space="preserve">then </w:t>
      </w:r>
      <w:r w:rsidR="00BF2D2D">
        <w:rPr>
          <w:rFonts w:ascii="Times New Roman" w:hAnsi="Times New Roman" w:cs="Times New Roman"/>
          <w:color w:val="000000"/>
        </w:rPr>
        <w:t>reduced these 40 traits into 13</w:t>
      </w:r>
      <w:r w:rsidR="00CD7E3C">
        <w:rPr>
          <w:rFonts w:ascii="Times New Roman" w:hAnsi="Times New Roman" w:cs="Times New Roman"/>
          <w:color w:val="000000"/>
        </w:rPr>
        <w:t xml:space="preserve"> </w:t>
      </w:r>
      <w:r w:rsidR="00CF2AB6">
        <w:rPr>
          <w:rFonts w:ascii="Times New Roman" w:hAnsi="Times New Roman" w:cs="Times New Roman"/>
          <w:color w:val="000000"/>
        </w:rPr>
        <w:t xml:space="preserve">composite traits that had a negligible degree of </w:t>
      </w:r>
      <w:proofErr w:type="spellStart"/>
      <w:r w:rsidR="00CF2AB6">
        <w:rPr>
          <w:rFonts w:ascii="Times New Roman" w:hAnsi="Times New Roman" w:cs="Times New Roman"/>
          <w:color w:val="000000"/>
        </w:rPr>
        <w:t>multicollinearity</w:t>
      </w:r>
      <w:proofErr w:type="spellEnd"/>
      <w:r w:rsidR="00CF2AB6">
        <w:rPr>
          <w:rFonts w:ascii="Times New Roman" w:hAnsi="Times New Roman" w:cs="Times New Roman"/>
          <w:color w:val="000000"/>
        </w:rPr>
        <w:t xml:space="preserve"> using </w:t>
      </w:r>
      <w:r w:rsidR="00BF2D2D">
        <w:rPr>
          <w:rFonts w:ascii="Times New Roman" w:hAnsi="Times New Roman" w:cs="Times New Roman"/>
          <w:color w:val="000000"/>
        </w:rPr>
        <w:t xml:space="preserve">either </w:t>
      </w:r>
      <w:r w:rsidR="00CF2AB6">
        <w:rPr>
          <w:rFonts w:ascii="Times New Roman" w:hAnsi="Times New Roman" w:cs="Times New Roman"/>
          <w:color w:val="000000"/>
        </w:rPr>
        <w:t>principle components analysis (PCA), sequential regression (residuals of one trait after accounting for corr</w:t>
      </w:r>
      <w:r w:rsidR="00BF2D2D">
        <w:rPr>
          <w:rFonts w:ascii="Times New Roman" w:hAnsi="Times New Roman" w:cs="Times New Roman"/>
          <w:color w:val="000000"/>
        </w:rPr>
        <w:t>elation between two traits), or</w:t>
      </w:r>
      <w:r w:rsidR="00CF2AB6">
        <w:rPr>
          <w:rFonts w:ascii="Times New Roman" w:hAnsi="Times New Roman" w:cs="Times New Roman"/>
          <w:color w:val="000000"/>
        </w:rPr>
        <w:t xml:space="preserve"> removing one trait from a pair of highly correlated traits (details on methods in Barbour et al. 2015).</w:t>
      </w:r>
      <w:r w:rsidR="00CD7E3C">
        <w:rPr>
          <w:rFonts w:ascii="Times New Roman" w:hAnsi="Times New Roman" w:cs="Times New Roman"/>
          <w:color w:val="000000"/>
        </w:rPr>
        <w:t xml:space="preserve"> </w:t>
      </w:r>
      <w:r w:rsidR="00CF2AB6">
        <w:rPr>
          <w:rFonts w:ascii="Times New Roman" w:hAnsi="Times New Roman" w:cs="Times New Roman"/>
          <w:color w:val="000000"/>
        </w:rPr>
        <w:t>The final set of leaf quality traits included salicylates/tannins PC1, fl</w:t>
      </w:r>
      <w:r w:rsidR="0063772D">
        <w:rPr>
          <w:rFonts w:ascii="Times New Roman" w:hAnsi="Times New Roman" w:cs="Times New Roman"/>
          <w:color w:val="000000"/>
        </w:rPr>
        <w:t>avones/</w:t>
      </w:r>
      <w:proofErr w:type="spellStart"/>
      <w:r w:rsidR="0063772D">
        <w:rPr>
          <w:rFonts w:ascii="Times New Roman" w:hAnsi="Times New Roman" w:cs="Times New Roman"/>
          <w:color w:val="000000"/>
        </w:rPr>
        <w:t>flavonols</w:t>
      </w:r>
      <w:proofErr w:type="spellEnd"/>
      <w:r w:rsidR="0063772D">
        <w:rPr>
          <w:rFonts w:ascii="Times New Roman" w:hAnsi="Times New Roman" w:cs="Times New Roman"/>
          <w:color w:val="000000"/>
        </w:rPr>
        <w:t xml:space="preserve"> PC1-2, phenolic</w:t>
      </w:r>
      <w:r w:rsidR="00CF2AB6">
        <w:rPr>
          <w:rFonts w:ascii="Times New Roman" w:hAnsi="Times New Roman" w:cs="Times New Roman"/>
          <w:color w:val="000000"/>
        </w:rPr>
        <w:t xml:space="preserve"> acids PC1-2, </w:t>
      </w:r>
      <w:proofErr w:type="spellStart"/>
      <w:r w:rsidR="00CF2AB6">
        <w:rPr>
          <w:rFonts w:ascii="Times New Roman" w:hAnsi="Times New Roman" w:cs="Times New Roman"/>
          <w:color w:val="000000"/>
        </w:rPr>
        <w:t>flavanones</w:t>
      </w:r>
      <w:proofErr w:type="spellEnd"/>
      <w:r w:rsidR="00CF2AB6">
        <w:rPr>
          <w:rFonts w:ascii="Times New Roman" w:hAnsi="Times New Roman" w:cs="Times New Roman"/>
          <w:color w:val="000000"/>
        </w:rPr>
        <w:t>/</w:t>
      </w:r>
      <w:proofErr w:type="spellStart"/>
      <w:r w:rsidR="00CF2AB6">
        <w:rPr>
          <w:rFonts w:ascii="Times New Roman" w:hAnsi="Times New Roman" w:cs="Times New Roman"/>
          <w:color w:val="000000"/>
        </w:rPr>
        <w:t>flavanonols</w:t>
      </w:r>
      <w:proofErr w:type="spellEnd"/>
      <w:r w:rsidR="00CF2AB6">
        <w:rPr>
          <w:rFonts w:ascii="Times New Roman" w:hAnsi="Times New Roman" w:cs="Times New Roman"/>
          <w:color w:val="000000"/>
        </w:rPr>
        <w:t xml:space="preserve"> PC1 (Table S3 of Barbour et al. 2015), </w:t>
      </w:r>
      <w:proofErr w:type="gramStart"/>
      <w:r w:rsidR="00CF2AB6">
        <w:rPr>
          <w:rFonts w:ascii="Times New Roman" w:hAnsi="Times New Roman" w:cs="Times New Roman"/>
          <w:color w:val="000000"/>
        </w:rPr>
        <w:t>Carbon :</w:t>
      </w:r>
      <w:proofErr w:type="gramEnd"/>
      <w:r w:rsidR="00CF2AB6">
        <w:rPr>
          <w:rFonts w:ascii="Times New Roman" w:hAnsi="Times New Roman" w:cs="Times New Roman"/>
          <w:color w:val="000000"/>
        </w:rPr>
        <w:t xml:space="preserve"> Nitrogen (C:N), water content, specific leaf area (residuals from water content), and </w:t>
      </w:r>
      <w:proofErr w:type="spellStart"/>
      <w:r w:rsidR="00CF2AB6">
        <w:rPr>
          <w:rFonts w:ascii="Times New Roman" w:hAnsi="Times New Roman" w:cs="Times New Roman"/>
          <w:color w:val="000000"/>
        </w:rPr>
        <w:t>trichome</w:t>
      </w:r>
      <w:proofErr w:type="spellEnd"/>
      <w:r w:rsidR="00CF2AB6">
        <w:rPr>
          <w:rFonts w:ascii="Times New Roman" w:hAnsi="Times New Roman" w:cs="Times New Roman"/>
          <w:color w:val="000000"/>
        </w:rPr>
        <w:t xml:space="preserve"> density. The final set of plant architecture traits included</w:t>
      </w:r>
      <w:r w:rsidR="00CD7E3C">
        <w:rPr>
          <w:rFonts w:ascii="Times New Roman" w:hAnsi="Times New Roman" w:cs="Times New Roman"/>
          <w:color w:val="000000"/>
        </w:rPr>
        <w:t xml:space="preserve"> plant size, plant height</w:t>
      </w:r>
      <w:r w:rsidR="00CF2AB6">
        <w:rPr>
          <w:rFonts w:ascii="Times New Roman" w:hAnsi="Times New Roman" w:cs="Times New Roman"/>
          <w:color w:val="000000"/>
        </w:rPr>
        <w:t xml:space="preserve"> (residuals from plant size)</w:t>
      </w:r>
      <w:r w:rsidR="00CD7E3C">
        <w:rPr>
          <w:rFonts w:ascii="Times New Roman" w:hAnsi="Times New Roman" w:cs="Times New Roman"/>
          <w:color w:val="000000"/>
        </w:rPr>
        <w:t>, and foliage density</w:t>
      </w:r>
      <w:r w:rsidR="00CF2AB6">
        <w:rPr>
          <w:rFonts w:ascii="Times New Roman" w:hAnsi="Times New Roman" w:cs="Times New Roman"/>
          <w:color w:val="000000"/>
        </w:rPr>
        <w:t xml:space="preserve"> (residuals from plant size).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 xml:space="preserve">Quantifying </w:t>
      </w:r>
      <w:r w:rsidR="003A589C">
        <w:rPr>
          <w:rFonts w:ascii="Times New Roman" w:hAnsi="Times New Roman" w:cs="Times New Roman"/>
          <w:i/>
          <w:iCs/>
          <w:color w:val="000000"/>
        </w:rPr>
        <w:t xml:space="preserve">the genetic basis to </w:t>
      </w:r>
      <w:r w:rsidR="00055817">
        <w:rPr>
          <w:rFonts w:ascii="Times New Roman" w:hAnsi="Times New Roman" w:cs="Times New Roman"/>
          <w:i/>
          <w:iCs/>
          <w:color w:val="000000"/>
        </w:rPr>
        <w:t>plant-insect food web structure</w:t>
      </w:r>
    </w:p>
    <w:p w:rsidR="00804B90" w:rsidRPr="00804B90" w:rsidRDefault="00083202"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083202">
        <w:rPr>
          <w:rFonts w:ascii="Times New Roman" w:hAnsi="Times New Roman" w:cs="Times New Roman"/>
          <w:color w:val="000000"/>
          <w:u w:val="single"/>
        </w:rPr>
        <w:t>Measurements</w:t>
      </w:r>
      <w:r>
        <w:rPr>
          <w:rFonts w:ascii="Times New Roman" w:hAnsi="Times New Roman" w:cs="Times New Roman"/>
          <w:color w:val="000000"/>
        </w:rPr>
        <w:t>—To</w:t>
      </w:r>
      <w:r w:rsidR="00804B90" w:rsidRPr="00804B90">
        <w:rPr>
          <w:rFonts w:ascii="Times New Roman" w:hAnsi="Times New Roman" w:cs="Times New Roman"/>
          <w:color w:val="000000"/>
        </w:rPr>
        <w:t xml:space="preserve"> quantify the abundance of galls and gall-parasitoid links associated with each willow genotype, we collected galls from about 5 randomly chosen replicates of each genotype in September 2012 (N = 145 trees, range = 4-9 trees per genotype). For each replicate willow, we collected all galls occurring on one randomly selected basal branch. To quantify the abundance of gall-parasitoid links, we placed collected galls into 30 mL plastic transport vials (loosely capped at the end), which we maintained at room temperature in the lab for four months. We then opened galls under a dissecting scope and determined whether the gall survived or was parasitized, and if parasitized, the identity of the parasitoid species. We omitted from analyses those galls for which we could not reliably determine the cause of mortality. We quantified gall abundance by counting the number of surviving and parasitize</w:t>
      </w:r>
      <w:r w:rsidR="003A589C">
        <w:rPr>
          <w:rFonts w:ascii="Times New Roman" w:hAnsi="Times New Roman" w:cs="Times New Roman"/>
          <w:color w:val="000000"/>
        </w:rPr>
        <w:t>d larva for each gall species collected from</w:t>
      </w:r>
      <w:r w:rsidR="00804B90" w:rsidRPr="00804B90">
        <w:rPr>
          <w:rFonts w:ascii="Times New Roman" w:hAnsi="Times New Roman" w:cs="Times New Roman"/>
          <w:color w:val="000000"/>
        </w:rPr>
        <w:t xml:space="preserve"> each branch. For gall size, we measured galls at their maximum diameter</w:t>
      </w:r>
      <w:r w:rsidR="003A589C">
        <w:rPr>
          <w:rFonts w:ascii="Times New Roman" w:hAnsi="Times New Roman" w:cs="Times New Roman"/>
          <w:color w:val="000000"/>
        </w:rPr>
        <w:t xml:space="preserve"> (</w:t>
      </w:r>
      <w:r w:rsidR="00804B90" w:rsidRPr="00804B90">
        <w:rPr>
          <w:rFonts w:ascii="Times New Roman" w:hAnsi="Times New Roman" w:cs="Times New Roman"/>
          <w:color w:val="000000"/>
        </w:rPr>
        <w:t>perpendicular to the d</w:t>
      </w:r>
      <w:r w:rsidR="003A589C">
        <w:rPr>
          <w:rFonts w:ascii="Times New Roman" w:hAnsi="Times New Roman" w:cs="Times New Roman"/>
          <w:color w:val="000000"/>
        </w:rPr>
        <w:t>irection of plant tissue growth)</w:t>
      </w:r>
      <w:r w:rsidR="00804B90" w:rsidRPr="00804B90">
        <w:rPr>
          <w:rFonts w:ascii="Times New Roman" w:hAnsi="Times New Roman" w:cs="Times New Roman"/>
          <w:color w:val="000000"/>
        </w:rPr>
        <w:t xml:space="preserve"> to the nearest 0.01 mm.</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83202"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iCs/>
          <w:color w:val="000000"/>
          <w:u w:val="single"/>
        </w:rPr>
        <w:t>Analyse</w:t>
      </w:r>
      <w:r w:rsidRPr="00083202">
        <w:rPr>
          <w:rFonts w:ascii="Times New Roman" w:hAnsi="Times New Roman" w:cs="Times New Roman"/>
          <w:iCs/>
          <w:color w:val="000000"/>
          <w:u w:val="single"/>
        </w:rPr>
        <w:t>s</w:t>
      </w:r>
      <w:r>
        <w:rPr>
          <w:rFonts w:ascii="Times New Roman" w:hAnsi="Times New Roman" w:cs="Times New Roman"/>
          <w:i/>
          <w:iCs/>
          <w:color w:val="000000"/>
        </w:rPr>
        <w:t>—</w:t>
      </w:r>
      <w:r w:rsidRPr="00083202">
        <w:rPr>
          <w:rFonts w:ascii="Times New Roman" w:hAnsi="Times New Roman" w:cs="Times New Roman"/>
          <w:iCs/>
          <w:color w:val="000000"/>
        </w:rPr>
        <w:t>To</w:t>
      </w:r>
      <w:r w:rsidR="004F186E">
        <w:rPr>
          <w:rFonts w:ascii="Times New Roman" w:hAnsi="Times New Roman" w:cs="Times New Roman"/>
          <w:color w:val="000000"/>
        </w:rPr>
        <w:t xml:space="preserve"> quantify</w:t>
      </w:r>
      <w:r w:rsidR="00DA0092">
        <w:rPr>
          <w:rFonts w:ascii="Times New Roman" w:hAnsi="Times New Roman" w:cs="Times New Roman"/>
          <w:color w:val="000000"/>
        </w:rPr>
        <w:t xml:space="preserve"> the genetic basis of </w:t>
      </w:r>
      <w:r w:rsidR="004F186E">
        <w:rPr>
          <w:rFonts w:ascii="Times New Roman" w:hAnsi="Times New Roman" w:cs="Times New Roman"/>
          <w:color w:val="000000"/>
        </w:rPr>
        <w:t xml:space="preserve">the willow-gall network, we tested for differences in gall sizes, abundances, and community composition among willow genotypes. </w:t>
      </w:r>
      <w:r w:rsidR="00804B90" w:rsidRPr="00804B90">
        <w:rPr>
          <w:rFonts w:ascii="Times New Roman" w:hAnsi="Times New Roman" w:cs="Times New Roman"/>
          <w:color w:val="000000"/>
        </w:rPr>
        <w:t xml:space="preserve">For gall size, we analyzed separate </w:t>
      </w:r>
      <w:r w:rsidR="00055846">
        <w:rPr>
          <w:rFonts w:ascii="Times New Roman" w:hAnsi="Times New Roman" w:cs="Times New Roman"/>
          <w:color w:val="000000"/>
        </w:rPr>
        <w:t xml:space="preserve">linear models </w:t>
      </w:r>
      <w:r w:rsidR="00804B90" w:rsidRPr="00804B90">
        <w:rPr>
          <w:rFonts w:ascii="Times New Roman" w:hAnsi="Times New Roman" w:cs="Times New Roman"/>
          <w:color w:val="000000"/>
        </w:rPr>
        <w:t>with willow genotype as the pred</w:t>
      </w:r>
      <w:r w:rsidR="00613B67">
        <w:rPr>
          <w:rFonts w:ascii="Times New Roman" w:hAnsi="Times New Roman" w:cs="Times New Roman"/>
          <w:color w:val="000000"/>
        </w:rPr>
        <w:t xml:space="preserve">ictor variable and </w:t>
      </w:r>
      <w:r w:rsidR="00255FB9">
        <w:rPr>
          <w:rFonts w:ascii="Times New Roman" w:hAnsi="Times New Roman" w:cs="Times New Roman"/>
          <w:color w:val="000000"/>
        </w:rPr>
        <w:t xml:space="preserve">average </w:t>
      </w:r>
      <w:r w:rsidR="003A589C">
        <w:rPr>
          <w:rFonts w:ascii="Times New Roman" w:hAnsi="Times New Roman" w:cs="Times New Roman"/>
          <w:color w:val="000000"/>
        </w:rPr>
        <w:t>gall size</w:t>
      </w:r>
      <w:r w:rsidR="00804B90" w:rsidRPr="00804B90">
        <w:rPr>
          <w:rFonts w:ascii="Times New Roman" w:hAnsi="Times New Roman" w:cs="Times New Roman"/>
          <w:color w:val="000000"/>
        </w:rPr>
        <w:t xml:space="preserve"> as the response variable</w:t>
      </w:r>
      <w:r w:rsidR="00255FB9">
        <w:rPr>
          <w:rFonts w:ascii="Times New Roman" w:hAnsi="Times New Roman" w:cs="Times New Roman"/>
          <w:color w:val="000000"/>
        </w:rPr>
        <w:t xml:space="preserve">, </w:t>
      </w:r>
      <w:r w:rsidR="00613B67">
        <w:rPr>
          <w:rFonts w:ascii="Times New Roman" w:hAnsi="Times New Roman" w:cs="Times New Roman"/>
          <w:color w:val="000000"/>
        </w:rPr>
        <w:t>but we weighted the analysis by</w:t>
      </w:r>
      <w:r w:rsidR="00255FB9">
        <w:rPr>
          <w:rFonts w:ascii="Times New Roman" w:hAnsi="Times New Roman" w:cs="Times New Roman"/>
          <w:color w:val="000000"/>
        </w:rPr>
        <w:t xml:space="preserve"> the number of galls used to ca</w:t>
      </w:r>
      <w:r w:rsidR="00613B67">
        <w:rPr>
          <w:rFonts w:ascii="Times New Roman" w:hAnsi="Times New Roman" w:cs="Times New Roman"/>
          <w:color w:val="000000"/>
        </w:rPr>
        <w:t>lculate average gall size</w:t>
      </w:r>
      <w:r w:rsidR="00804B90" w:rsidRPr="00804B90">
        <w:rPr>
          <w:rFonts w:ascii="Times New Roman" w:hAnsi="Times New Roman" w:cs="Times New Roman"/>
          <w:color w:val="000000"/>
        </w:rPr>
        <w:t xml:space="preserve">. </w:t>
      </w:r>
      <w:r w:rsidR="00255FB9">
        <w:rPr>
          <w:rFonts w:ascii="Times New Roman" w:hAnsi="Times New Roman" w:cs="Times New Roman"/>
          <w:color w:val="000000"/>
        </w:rPr>
        <w:t xml:space="preserve">We weighted the linear model by the number of galls because </w:t>
      </w:r>
      <w:r w:rsidR="00613B67">
        <w:rPr>
          <w:rFonts w:ascii="Times New Roman" w:hAnsi="Times New Roman" w:cs="Times New Roman"/>
          <w:color w:val="000000"/>
        </w:rPr>
        <w:t>we expected that averages based on more galls reflect a more accurate estimate</w:t>
      </w:r>
      <w:r w:rsidR="00255FB9">
        <w:rPr>
          <w:rFonts w:ascii="Times New Roman" w:hAnsi="Times New Roman" w:cs="Times New Roman"/>
          <w:color w:val="000000"/>
        </w:rPr>
        <w:t xml:space="preserve"> of gall size on a willow individual. </w:t>
      </w:r>
      <w:r w:rsidR="00804B90" w:rsidRPr="00804B90">
        <w:rPr>
          <w:rFonts w:ascii="Times New Roman" w:hAnsi="Times New Roman" w:cs="Times New Roman"/>
          <w:color w:val="000000"/>
        </w:rPr>
        <w:t xml:space="preserve">For gall abundances, we </w:t>
      </w:r>
      <w:proofErr w:type="spellStart"/>
      <w:r w:rsidR="00804B90" w:rsidRPr="00804B90">
        <w:rPr>
          <w:rFonts w:ascii="Times New Roman" w:hAnsi="Times New Roman" w:cs="Times New Roman"/>
          <w:color w:val="000000"/>
        </w:rPr>
        <w:t>modelled</w:t>
      </w:r>
      <w:proofErr w:type="spellEnd"/>
      <w:r w:rsidR="00804B90" w:rsidRPr="00804B90">
        <w:rPr>
          <w:rFonts w:ascii="Times New Roman" w:hAnsi="Times New Roman" w:cs="Times New Roman"/>
          <w:color w:val="000000"/>
        </w:rPr>
        <w:t xml:space="preserve"> multivariate </w:t>
      </w:r>
      <w:r w:rsidR="00613B67">
        <w:rPr>
          <w:rFonts w:ascii="Times New Roman" w:hAnsi="Times New Roman" w:cs="Times New Roman"/>
          <w:color w:val="000000"/>
        </w:rPr>
        <w:t xml:space="preserve">generalized linear models </w:t>
      </w:r>
      <w:r w:rsidR="00804B90" w:rsidRPr="00804B90">
        <w:rPr>
          <w:rFonts w:ascii="Times New Roman" w:hAnsi="Times New Roman" w:cs="Times New Roman"/>
          <w:color w:val="000000"/>
        </w:rPr>
        <w:t>(</w:t>
      </w:r>
      <w:r w:rsidR="00613B67">
        <w:rPr>
          <w:rFonts w:ascii="Times New Roman" w:hAnsi="Times New Roman" w:cs="Times New Roman"/>
          <w:color w:val="000000"/>
        </w:rPr>
        <w:t xml:space="preserve">GLMs, </w:t>
      </w:r>
      <w:r w:rsidR="00804B90" w:rsidRPr="00804B90">
        <w:rPr>
          <w:rFonts w:ascii="Times New Roman" w:hAnsi="Times New Roman" w:cs="Times New Roman"/>
          <w:color w:val="000000"/>
        </w:rPr>
        <w:t xml:space="preserve">error distribution = negative binomial, link function = log) with willow genotype as the predictor variable and an abundance matrix of galls as the response variables. We then calculated correlations (Pearson’s </w:t>
      </w:r>
      <w:r w:rsidR="00804B90" w:rsidRPr="00804B90">
        <w:rPr>
          <w:rFonts w:ascii="Times New Roman" w:hAnsi="Times New Roman" w:cs="Times New Roman"/>
          <w:i/>
          <w:iCs/>
          <w:color w:val="000000"/>
        </w:rPr>
        <w:t>r</w:t>
      </w:r>
      <w:r w:rsidR="00804B90" w:rsidRPr="00804B90">
        <w:rPr>
          <w:rFonts w:ascii="Times New Roman" w:hAnsi="Times New Roman" w:cs="Times New Roman"/>
          <w:color w:val="000000"/>
        </w:rPr>
        <w:t>) between gall size and abundance among willow individuals (phenot</w:t>
      </w:r>
      <w:r w:rsidR="00055846">
        <w:rPr>
          <w:rFonts w:ascii="Times New Roman" w:hAnsi="Times New Roman" w:cs="Times New Roman"/>
          <w:color w:val="000000"/>
        </w:rPr>
        <w:t>ypic correlations) and genotype averages</w:t>
      </w:r>
      <w:r w:rsidR="00804B90" w:rsidRPr="00804B90">
        <w:rPr>
          <w:rFonts w:ascii="Times New Roman" w:hAnsi="Times New Roman" w:cs="Times New Roman"/>
          <w:color w:val="000000"/>
        </w:rPr>
        <w:t xml:space="preserve"> (genetic correlations). </w:t>
      </w:r>
      <w:r w:rsidR="004F186E">
        <w:rPr>
          <w:rFonts w:ascii="Times New Roman" w:hAnsi="Times New Roman" w:cs="Times New Roman"/>
          <w:color w:val="000000"/>
        </w:rPr>
        <w:t>For gall community composition</w:t>
      </w:r>
      <w:r w:rsidR="00804B90" w:rsidRPr="00804B90">
        <w:rPr>
          <w:rFonts w:ascii="Times New Roman" w:hAnsi="Times New Roman" w:cs="Times New Roman"/>
          <w:color w:val="000000"/>
        </w:rPr>
        <w:t xml:space="preserve">, we used </w:t>
      </w:r>
      <w:proofErr w:type="spellStart"/>
      <w:r w:rsidR="00804B90" w:rsidRPr="00804B90">
        <w:rPr>
          <w:rFonts w:ascii="Times New Roman" w:hAnsi="Times New Roman" w:cs="Times New Roman"/>
          <w:color w:val="000000"/>
        </w:rPr>
        <w:t>permutational</w:t>
      </w:r>
      <w:proofErr w:type="spellEnd"/>
      <w:r w:rsidR="00804B90" w:rsidRPr="00804B90">
        <w:rPr>
          <w:rFonts w:ascii="Times New Roman" w:hAnsi="Times New Roman" w:cs="Times New Roman"/>
          <w:color w:val="000000"/>
        </w:rPr>
        <w:t xml:space="preserve"> MANOVA (PERMANOVA) with willow genotype as the predictor variable and a matrix of Bray-Curtis dissimilarities as the response variables. To identify the plant traits that were associated with </w:t>
      </w:r>
      <w:r w:rsidR="00A85B9F">
        <w:rPr>
          <w:rFonts w:ascii="Times New Roman" w:hAnsi="Times New Roman" w:cs="Times New Roman"/>
          <w:color w:val="000000"/>
        </w:rPr>
        <w:t>gall sizes and abundances</w:t>
      </w:r>
      <w:r w:rsidR="00804B90" w:rsidRPr="00804B90">
        <w:rPr>
          <w:rFonts w:ascii="Times New Roman" w:hAnsi="Times New Roman" w:cs="Times New Roman"/>
          <w:color w:val="000000"/>
        </w:rPr>
        <w:t xml:space="preserve">, we used the same types of </w:t>
      </w:r>
      <w:r w:rsidR="00255FB9">
        <w:rPr>
          <w:rFonts w:ascii="Times New Roman" w:hAnsi="Times New Roman" w:cs="Times New Roman"/>
          <w:color w:val="000000"/>
        </w:rPr>
        <w:t>models</w:t>
      </w:r>
      <w:r w:rsidR="00804B90" w:rsidRPr="00804B90">
        <w:rPr>
          <w:rFonts w:ascii="Times New Roman" w:hAnsi="Times New Roman" w:cs="Times New Roman"/>
          <w:color w:val="000000"/>
        </w:rPr>
        <w:t xml:space="preserve"> </w:t>
      </w:r>
      <w:r w:rsidR="00A85B9F">
        <w:rPr>
          <w:rFonts w:ascii="Times New Roman" w:hAnsi="Times New Roman" w:cs="Times New Roman"/>
          <w:color w:val="000000"/>
        </w:rPr>
        <w:t xml:space="preserve">as used previously </w:t>
      </w:r>
      <w:r w:rsidR="00804B90" w:rsidRPr="00804B90">
        <w:rPr>
          <w:rFonts w:ascii="Times New Roman" w:hAnsi="Times New Roman" w:cs="Times New Roman"/>
          <w:color w:val="000000"/>
        </w:rPr>
        <w:t xml:space="preserve">except that our predictor </w:t>
      </w:r>
      <w:proofErr w:type="gramStart"/>
      <w:r w:rsidR="00804B90" w:rsidRPr="00804B90">
        <w:rPr>
          <w:rFonts w:ascii="Times New Roman" w:hAnsi="Times New Roman" w:cs="Times New Roman"/>
          <w:color w:val="000000"/>
        </w:rPr>
        <w:t>variables was</w:t>
      </w:r>
      <w:proofErr w:type="gramEnd"/>
      <w:r w:rsidR="00804B90" w:rsidRPr="00804B90">
        <w:rPr>
          <w:rFonts w:ascii="Times New Roman" w:hAnsi="Times New Roman" w:cs="Times New Roman"/>
          <w:color w:val="000000"/>
        </w:rPr>
        <w:t xml:space="preserve"> now a matrix of willow traits. </w:t>
      </w:r>
      <w:r w:rsidR="00A85B9F">
        <w:rPr>
          <w:rFonts w:ascii="Times New Roman" w:hAnsi="Times New Roman" w:cs="Times New Roman"/>
          <w:color w:val="000000"/>
        </w:rPr>
        <w:t xml:space="preserve">To select a final model of willow traits, we </w:t>
      </w:r>
      <w:r w:rsidR="00613B67">
        <w:rPr>
          <w:rFonts w:ascii="Times New Roman" w:hAnsi="Times New Roman" w:cs="Times New Roman"/>
          <w:color w:val="000000"/>
        </w:rPr>
        <w:t xml:space="preserve">sequentially </w:t>
      </w:r>
      <w:r w:rsidR="00A85B9F">
        <w:rPr>
          <w:rFonts w:ascii="Times New Roman" w:hAnsi="Times New Roman" w:cs="Times New Roman"/>
          <w:color w:val="000000"/>
        </w:rPr>
        <w:t xml:space="preserve">removed traits based on </w:t>
      </w:r>
      <w:proofErr w:type="spellStart"/>
      <w:r w:rsidR="00804B90" w:rsidRPr="00804B90">
        <w:rPr>
          <w:rFonts w:ascii="Times New Roman" w:hAnsi="Times New Roman" w:cs="Times New Roman"/>
          <w:color w:val="000000"/>
        </w:rPr>
        <w:t>Aikaike</w:t>
      </w:r>
      <w:proofErr w:type="spellEnd"/>
      <w:r w:rsidR="00804B90" w:rsidRPr="00804B90">
        <w:rPr>
          <w:rFonts w:ascii="Times New Roman" w:hAnsi="Times New Roman" w:cs="Times New Roman"/>
          <w:color w:val="000000"/>
        </w:rPr>
        <w:t xml:space="preserve"> information criteria (AIC)</w:t>
      </w:r>
      <w:r w:rsidR="00A85B9F">
        <w:rPr>
          <w:rFonts w:ascii="Times New Roman" w:hAnsi="Times New Roman" w:cs="Times New Roman"/>
          <w:color w:val="000000"/>
        </w:rPr>
        <w:t xml:space="preserve"> to identify a nested set of candidate models. We then used </w:t>
      </w:r>
      <w:r w:rsidR="00804B90" w:rsidRPr="00804B90">
        <w:rPr>
          <w:rFonts w:ascii="Times New Roman" w:hAnsi="Times New Roman" w:cs="Times New Roman"/>
          <w:color w:val="000000"/>
        </w:rPr>
        <w:t xml:space="preserve">likelihood ratio tests to identify </w:t>
      </w:r>
      <w:r w:rsidR="00A85B9F">
        <w:rPr>
          <w:rFonts w:ascii="Times New Roman" w:hAnsi="Times New Roman" w:cs="Times New Roman"/>
          <w:color w:val="000000"/>
        </w:rPr>
        <w:t>the model of</w:t>
      </w:r>
      <w:r w:rsidR="00804B90" w:rsidRPr="00804B90">
        <w:rPr>
          <w:rFonts w:ascii="Times New Roman" w:hAnsi="Times New Roman" w:cs="Times New Roman"/>
          <w:color w:val="000000"/>
        </w:rPr>
        <w:t xml:space="preserve"> willow traits</w:t>
      </w:r>
      <w:r w:rsidR="00A85B9F">
        <w:rPr>
          <w:rFonts w:ascii="Times New Roman" w:hAnsi="Times New Roman" w:cs="Times New Roman"/>
          <w:color w:val="000000"/>
        </w:rPr>
        <w:t xml:space="preserve"> that best predicted gall size or</w:t>
      </w:r>
      <w:r w:rsidR="00804B90" w:rsidRPr="00804B90">
        <w:rPr>
          <w:rFonts w:ascii="Times New Roman" w:hAnsi="Times New Roman" w:cs="Times New Roman"/>
          <w:color w:val="000000"/>
        </w:rPr>
        <w:t xml:space="preserve"> gall abundances.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5584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To quantify the genetic basis of gall-parasitoid interaction networks, we tested for differences in the abundance, composition, and strength of gall-parasitoid links among willow genotypes. For gall-parasitoid link abundance and composition, w</w:t>
      </w:r>
      <w:r w:rsidR="00804B90" w:rsidRPr="00804B90">
        <w:rPr>
          <w:rFonts w:ascii="Times New Roman" w:hAnsi="Times New Roman" w:cs="Times New Roman"/>
          <w:color w:val="000000"/>
        </w:rPr>
        <w:t xml:space="preserve">e used the same analytical approach as we did to test for differences in gall abundances (i.e. multivariate GLMs: error distribution = negative binomial, link function = </w:t>
      </w:r>
      <w:proofErr w:type="spellStart"/>
      <w:r w:rsidR="00804B90" w:rsidRPr="00804B90">
        <w:rPr>
          <w:rFonts w:ascii="Times New Roman" w:hAnsi="Times New Roman" w:cs="Times New Roman"/>
          <w:color w:val="000000"/>
        </w:rPr>
        <w:t>logit</w:t>
      </w:r>
      <w:proofErr w:type="spellEnd"/>
      <w:r w:rsidR="00804B90" w:rsidRPr="00804B90">
        <w:rPr>
          <w:rFonts w:ascii="Times New Roman" w:hAnsi="Times New Roman" w:cs="Times New Roman"/>
          <w:color w:val="000000"/>
        </w:rPr>
        <w:t>) and composition (PERMANOVA, dissimilarity</w:t>
      </w:r>
      <w:r w:rsidR="00361B25">
        <w:rPr>
          <w:rFonts w:ascii="Times New Roman" w:hAnsi="Times New Roman" w:cs="Times New Roman"/>
          <w:color w:val="000000"/>
        </w:rPr>
        <w:t xml:space="preserve"> index</w:t>
      </w:r>
      <w:r w:rsidR="00804B90" w:rsidRPr="00804B90">
        <w:rPr>
          <w:rFonts w:ascii="Times New Roman" w:hAnsi="Times New Roman" w:cs="Times New Roman"/>
          <w:color w:val="000000"/>
        </w:rPr>
        <w:t xml:space="preserve"> = Bray-Curtis). </w:t>
      </w:r>
      <w:r>
        <w:rPr>
          <w:rFonts w:ascii="Times New Roman" w:hAnsi="Times New Roman" w:cs="Times New Roman"/>
          <w:color w:val="000000"/>
        </w:rPr>
        <w:t>For the</w:t>
      </w:r>
      <w:r w:rsidR="00361B25">
        <w:rPr>
          <w:rFonts w:ascii="Times New Roman" w:hAnsi="Times New Roman" w:cs="Times New Roman"/>
          <w:color w:val="000000"/>
        </w:rPr>
        <w:t>s</w:t>
      </w:r>
      <w:r>
        <w:rPr>
          <w:rFonts w:ascii="Times New Roman" w:hAnsi="Times New Roman" w:cs="Times New Roman"/>
          <w:color w:val="000000"/>
        </w:rPr>
        <w:t>e analyse</w:t>
      </w:r>
      <w:r w:rsidR="00361B25">
        <w:rPr>
          <w:rFonts w:ascii="Times New Roman" w:hAnsi="Times New Roman" w:cs="Times New Roman"/>
          <w:color w:val="000000"/>
        </w:rPr>
        <w:t xml:space="preserve">s though, </w:t>
      </w:r>
      <w:r w:rsidR="00804B90" w:rsidRPr="00804B90">
        <w:rPr>
          <w:rFonts w:ascii="Times New Roman" w:hAnsi="Times New Roman" w:cs="Times New Roman"/>
          <w:color w:val="000000"/>
        </w:rPr>
        <w:t>we had a matrix of the abundance (multivariate GLMs) or dissimilarity (PERMANOVA) of unique gall-parasitoid links as the response variables. To identify the ex</w:t>
      </w:r>
      <w:r w:rsidR="00361B25">
        <w:rPr>
          <w:rFonts w:ascii="Times New Roman" w:hAnsi="Times New Roman" w:cs="Times New Roman"/>
          <w:color w:val="000000"/>
        </w:rPr>
        <w:t>tent to which gall size and gall</w:t>
      </w:r>
      <w:r w:rsidR="00804B90" w:rsidRPr="00804B90">
        <w:rPr>
          <w:rFonts w:ascii="Times New Roman" w:hAnsi="Times New Roman" w:cs="Times New Roman"/>
          <w:color w:val="000000"/>
        </w:rPr>
        <w:t xml:space="preserve"> abundances determined the abundance of gall-parasitoid links, we again used multivariate GLMs except that our predictor variables was now a matrix of gall abundances and gall sizes. We then used </w:t>
      </w:r>
      <w:r w:rsidR="002150A8">
        <w:rPr>
          <w:rFonts w:ascii="Times New Roman" w:hAnsi="Times New Roman" w:cs="Times New Roman"/>
          <w:color w:val="000000"/>
        </w:rPr>
        <w:t>the same approach as we did to identify the willow traits that best predicted gall abundances (i.e. AIC and likelihood ratio tests), to identify which gall sizes and abundances best predicted the abundance of gall-parasitoid links</w:t>
      </w:r>
      <w:r w:rsidR="00804B90" w:rsidRPr="00804B90">
        <w:rPr>
          <w:rFonts w:ascii="Times New Roman" w:hAnsi="Times New Roman" w:cs="Times New Roman"/>
          <w:color w:val="000000"/>
        </w:rPr>
        <w:t xml:space="preserve">. </w:t>
      </w:r>
      <w:r>
        <w:rPr>
          <w:rFonts w:ascii="Times New Roman" w:hAnsi="Times New Roman" w:cs="Times New Roman"/>
          <w:color w:val="000000"/>
        </w:rPr>
        <w:t xml:space="preserve">For the interaction strength of gall-parasitoid links, </w:t>
      </w:r>
      <w:r w:rsidR="00804B90" w:rsidRPr="00804B90">
        <w:rPr>
          <w:rFonts w:ascii="Times New Roman" w:hAnsi="Times New Roman" w:cs="Times New Roman"/>
          <w:color w:val="000000"/>
        </w:rPr>
        <w:t xml:space="preserve">we used separate GLMs (error distribution = binomial, link function = </w:t>
      </w:r>
      <w:proofErr w:type="spellStart"/>
      <w:r w:rsidR="00804B90" w:rsidRPr="00804B90">
        <w:rPr>
          <w:rFonts w:ascii="Times New Roman" w:hAnsi="Times New Roman" w:cs="Times New Roman"/>
          <w:color w:val="000000"/>
        </w:rPr>
        <w:t>logit</w:t>
      </w:r>
      <w:proofErr w:type="spellEnd"/>
      <w:r w:rsidR="00804B90" w:rsidRPr="00804B90">
        <w:rPr>
          <w:rFonts w:ascii="Times New Roman" w:hAnsi="Times New Roman" w:cs="Times New Roman"/>
          <w:color w:val="000000"/>
        </w:rPr>
        <w:t>) with willow genotype as the predictor variable and total parasitism rates on each gall species as our response variable. If we detected an effect on total parasitism rates</w:t>
      </w:r>
      <w:r w:rsidR="00361B25">
        <w:rPr>
          <w:rFonts w:ascii="Times New Roman" w:hAnsi="Times New Roman" w:cs="Times New Roman"/>
          <w:color w:val="000000"/>
        </w:rPr>
        <w:t>,</w:t>
      </w:r>
      <w:r w:rsidR="00804B90" w:rsidRPr="00804B90">
        <w:rPr>
          <w:rFonts w:ascii="Times New Roman" w:hAnsi="Times New Roman" w:cs="Times New Roman"/>
          <w:color w:val="000000"/>
        </w:rPr>
        <w:t xml:space="preserve"> </w:t>
      </w:r>
      <w:r w:rsidR="00361B25">
        <w:rPr>
          <w:rFonts w:ascii="Times New Roman" w:hAnsi="Times New Roman" w:cs="Times New Roman"/>
          <w:color w:val="000000"/>
        </w:rPr>
        <w:t>then we analyzed separate GLMs for each parasitoid species to determine</w:t>
      </w:r>
      <w:r w:rsidR="00804B90" w:rsidRPr="00804B90">
        <w:rPr>
          <w:rFonts w:ascii="Times New Roman" w:hAnsi="Times New Roman" w:cs="Times New Roman"/>
          <w:color w:val="000000"/>
        </w:rPr>
        <w:t xml:space="preserve"> which parasitoid</w:t>
      </w:r>
      <w:r w:rsidR="00361B25">
        <w:rPr>
          <w:rFonts w:ascii="Times New Roman" w:hAnsi="Times New Roman" w:cs="Times New Roman"/>
          <w:color w:val="000000"/>
        </w:rPr>
        <w:t>s</w:t>
      </w:r>
      <w:r w:rsidR="00804B90" w:rsidRPr="00804B90">
        <w:rPr>
          <w:rFonts w:ascii="Times New Roman" w:hAnsi="Times New Roman" w:cs="Times New Roman"/>
          <w:color w:val="000000"/>
        </w:rPr>
        <w:t xml:space="preserve"> were driving </w:t>
      </w:r>
      <w:r w:rsidR="00361B25">
        <w:rPr>
          <w:rFonts w:ascii="Times New Roman" w:hAnsi="Times New Roman" w:cs="Times New Roman"/>
          <w:color w:val="000000"/>
        </w:rPr>
        <w:t>total parasitism rates</w:t>
      </w:r>
      <w:r w:rsidR="00804B90" w:rsidRPr="00804B90">
        <w:rPr>
          <w:rFonts w:ascii="Times New Roman" w:hAnsi="Times New Roman" w:cs="Times New Roman"/>
          <w:color w:val="000000"/>
        </w:rPr>
        <w:t xml:space="preserve">. Finally, we </w:t>
      </w:r>
      <w:r w:rsidR="002150A8">
        <w:rPr>
          <w:rFonts w:ascii="Times New Roman" w:hAnsi="Times New Roman" w:cs="Times New Roman"/>
          <w:color w:val="000000"/>
        </w:rPr>
        <w:t>again used AIC and likelihood ratio tests to examine</w:t>
      </w:r>
      <w:r w:rsidR="00804B90" w:rsidRPr="00804B90">
        <w:rPr>
          <w:rFonts w:ascii="Times New Roman" w:hAnsi="Times New Roman" w:cs="Times New Roman"/>
          <w:color w:val="000000"/>
        </w:rPr>
        <w:t xml:space="preserve"> whether parasitism rates were due to gall abundances, gall size, or their interaction.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73649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Pr>
          <w:rFonts w:ascii="Times New Roman" w:hAnsi="Times New Roman" w:cs="Times New Roman"/>
          <w:i/>
          <w:iCs/>
          <w:color w:val="000000"/>
        </w:rPr>
        <w:t>G</w:t>
      </w:r>
      <w:r w:rsidR="00055817">
        <w:rPr>
          <w:rFonts w:ascii="Times New Roman" w:hAnsi="Times New Roman" w:cs="Times New Roman"/>
          <w:i/>
          <w:iCs/>
          <w:color w:val="000000"/>
        </w:rPr>
        <w:t>enetic variation</w:t>
      </w:r>
      <w:r w:rsidR="00804B90" w:rsidRPr="00804B90">
        <w:rPr>
          <w:rFonts w:ascii="Times New Roman" w:hAnsi="Times New Roman" w:cs="Times New Roman"/>
          <w:i/>
          <w:iCs/>
          <w:color w:val="000000"/>
        </w:rPr>
        <w:t xml:space="preserve"> </w:t>
      </w:r>
      <w:r>
        <w:rPr>
          <w:rFonts w:ascii="Times New Roman" w:hAnsi="Times New Roman" w:cs="Times New Roman"/>
          <w:i/>
          <w:iCs/>
          <w:color w:val="000000"/>
        </w:rPr>
        <w:t>begets</w:t>
      </w:r>
      <w:r w:rsidR="00055817">
        <w:rPr>
          <w:rFonts w:ascii="Times New Roman" w:hAnsi="Times New Roman" w:cs="Times New Roman"/>
          <w:i/>
          <w:iCs/>
          <w:color w:val="000000"/>
        </w:rPr>
        <w:t xml:space="preserve"> network </w:t>
      </w:r>
      <w:r w:rsidR="00361B25">
        <w:rPr>
          <w:rFonts w:ascii="Times New Roman" w:hAnsi="Times New Roman" w:cs="Times New Roman"/>
          <w:i/>
          <w:iCs/>
          <w:color w:val="000000"/>
        </w:rPr>
        <w:t>complexity</w:t>
      </w:r>
    </w:p>
    <w:p w:rsidR="00804B90" w:rsidRPr="00804B90" w:rsidRDefault="0005581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To test this hypothesis</w:t>
      </w:r>
      <w:r w:rsidR="00804B90" w:rsidRPr="00804B90">
        <w:rPr>
          <w:rFonts w:ascii="Times New Roman" w:hAnsi="Times New Roman" w:cs="Times New Roman"/>
          <w:color w:val="000000"/>
        </w:rPr>
        <w:t xml:space="preserve">, we estimated </w:t>
      </w:r>
      <w:r>
        <w:rPr>
          <w:rFonts w:ascii="Times New Roman" w:hAnsi="Times New Roman" w:cs="Times New Roman"/>
          <w:color w:val="000000"/>
        </w:rPr>
        <w:t xml:space="preserve">plant-insect </w:t>
      </w:r>
      <w:r w:rsidR="00804B90" w:rsidRPr="00804B90">
        <w:rPr>
          <w:rFonts w:ascii="Times New Roman" w:hAnsi="Times New Roman" w:cs="Times New Roman"/>
          <w:color w:val="000000"/>
        </w:rPr>
        <w:t xml:space="preserve">food web complexity at different levels of willow </w:t>
      </w:r>
      <w:r>
        <w:rPr>
          <w:rFonts w:ascii="Times New Roman" w:hAnsi="Times New Roman" w:cs="Times New Roman"/>
          <w:color w:val="000000"/>
        </w:rPr>
        <w:t>genetic variation</w:t>
      </w:r>
      <w:r w:rsidR="00804B90" w:rsidRPr="00804B90">
        <w:rPr>
          <w:rFonts w:ascii="Times New Roman" w:hAnsi="Times New Roman" w:cs="Times New Roman"/>
          <w:color w:val="000000"/>
        </w:rPr>
        <w:t xml:space="preserve"> (r</w:t>
      </w:r>
      <w:r w:rsidR="00FA4304">
        <w:rPr>
          <w:rFonts w:ascii="Times New Roman" w:hAnsi="Times New Roman" w:cs="Times New Roman"/>
          <w:color w:val="000000"/>
        </w:rPr>
        <w:t xml:space="preserve">ange = 1 to 25 genotype </w:t>
      </w:r>
      <w:proofErr w:type="spellStart"/>
      <w:r w:rsidR="00FA4304">
        <w:rPr>
          <w:rFonts w:ascii="Times New Roman" w:hAnsi="Times New Roman" w:cs="Times New Roman"/>
          <w:color w:val="000000"/>
        </w:rPr>
        <w:t>polycultures</w:t>
      </w:r>
      <w:proofErr w:type="spellEnd"/>
      <w:r w:rsidR="00804B90" w:rsidRPr="00804B90">
        <w:rPr>
          <w:rFonts w:ascii="Times New Roman" w:hAnsi="Times New Roman" w:cs="Times New Roman"/>
          <w:color w:val="000000"/>
        </w:rPr>
        <w:t xml:space="preserve">). </w:t>
      </w:r>
      <w:r w:rsidR="00FA4304">
        <w:rPr>
          <w:rFonts w:ascii="Times New Roman" w:hAnsi="Times New Roman" w:cs="Times New Roman"/>
          <w:color w:val="000000"/>
        </w:rPr>
        <w:t>We omitted 1 of the 26 genotypes from this analysis (Genotype U) because we never collected any galls or gall-parasitoid links from the branches we sampled. To predict the structure of the average food web associated with each willow genotype,</w:t>
      </w:r>
      <w:r w:rsidR="00804B90" w:rsidRPr="00804B90">
        <w:rPr>
          <w:rFonts w:ascii="Times New Roman" w:hAnsi="Times New Roman" w:cs="Times New Roman"/>
          <w:color w:val="000000"/>
        </w:rPr>
        <w:t xml:space="preserve"> </w:t>
      </w:r>
      <w:r w:rsidR="00877F66">
        <w:rPr>
          <w:rFonts w:ascii="Times New Roman" w:hAnsi="Times New Roman" w:cs="Times New Roman"/>
          <w:color w:val="000000"/>
        </w:rPr>
        <w:t>we analyzed</w:t>
      </w:r>
      <w:r w:rsidR="00361B25">
        <w:rPr>
          <w:rFonts w:ascii="Times New Roman" w:hAnsi="Times New Roman" w:cs="Times New Roman"/>
          <w:color w:val="000000"/>
        </w:rPr>
        <w:t xml:space="preserve"> a multivariate GLM (error distribution = negative binomial, link function = log) </w:t>
      </w:r>
      <w:r w:rsidR="00DD728B">
        <w:rPr>
          <w:rFonts w:ascii="Times New Roman" w:hAnsi="Times New Roman" w:cs="Times New Roman"/>
          <w:color w:val="000000"/>
        </w:rPr>
        <w:t xml:space="preserve">with willow genotype as the predictor variable and an abundance matrix of willow-gall and gall-parasitoid interactions as the response variable. </w:t>
      </w:r>
      <w:r w:rsidR="00877F66">
        <w:rPr>
          <w:rFonts w:ascii="Times New Roman" w:hAnsi="Times New Roman" w:cs="Times New Roman"/>
          <w:color w:val="000000"/>
        </w:rPr>
        <w:t>Next, we randomly sampl</w:t>
      </w:r>
      <w:r w:rsidR="00FA4304">
        <w:rPr>
          <w:rFonts w:ascii="Times New Roman" w:hAnsi="Times New Roman" w:cs="Times New Roman"/>
          <w:color w:val="000000"/>
        </w:rPr>
        <w:t>ed genotypes from the pool of 25</w:t>
      </w:r>
      <w:r w:rsidR="00877F66">
        <w:rPr>
          <w:rFonts w:ascii="Times New Roman" w:hAnsi="Times New Roman" w:cs="Times New Roman"/>
          <w:color w:val="000000"/>
        </w:rPr>
        <w:t xml:space="preserve"> genotypes</w:t>
      </w:r>
      <w:r w:rsidR="00D55E38">
        <w:rPr>
          <w:rFonts w:ascii="Times New Roman" w:hAnsi="Times New Roman" w:cs="Times New Roman"/>
          <w:color w:val="000000"/>
        </w:rPr>
        <w:t xml:space="preserve"> (with replacement)</w:t>
      </w:r>
      <w:r w:rsidR="00877F66">
        <w:rPr>
          <w:rFonts w:ascii="Times New Roman" w:hAnsi="Times New Roman" w:cs="Times New Roman"/>
          <w:color w:val="000000"/>
        </w:rPr>
        <w:t xml:space="preserve"> for each level of genetic variation</w:t>
      </w:r>
      <w:r w:rsidR="00FA4304">
        <w:rPr>
          <w:rFonts w:ascii="Times New Roman" w:hAnsi="Times New Roman" w:cs="Times New Roman"/>
          <w:color w:val="000000"/>
        </w:rPr>
        <w:t xml:space="preserve"> (1 to 25</w:t>
      </w:r>
      <w:r w:rsidR="00D55E38">
        <w:rPr>
          <w:rFonts w:ascii="Times New Roman" w:hAnsi="Times New Roman" w:cs="Times New Roman"/>
          <w:color w:val="000000"/>
        </w:rPr>
        <w:t xml:space="preserve"> </w:t>
      </w:r>
      <w:r w:rsidR="00FA4304">
        <w:rPr>
          <w:rFonts w:ascii="Times New Roman" w:hAnsi="Times New Roman" w:cs="Times New Roman"/>
          <w:color w:val="000000"/>
        </w:rPr>
        <w:t xml:space="preserve">genotype </w:t>
      </w:r>
      <w:proofErr w:type="spellStart"/>
      <w:r w:rsidR="00FA4304">
        <w:rPr>
          <w:rFonts w:ascii="Times New Roman" w:hAnsi="Times New Roman" w:cs="Times New Roman"/>
          <w:color w:val="000000"/>
        </w:rPr>
        <w:t>polycultures</w:t>
      </w:r>
      <w:proofErr w:type="spellEnd"/>
      <w:r w:rsidR="00D55E38">
        <w:rPr>
          <w:rFonts w:ascii="Times New Roman" w:hAnsi="Times New Roman" w:cs="Times New Roman"/>
          <w:color w:val="000000"/>
        </w:rPr>
        <w:t>)</w:t>
      </w:r>
      <w:r w:rsidR="00877F66">
        <w:rPr>
          <w:rFonts w:ascii="Times New Roman" w:hAnsi="Times New Roman" w:cs="Times New Roman"/>
          <w:color w:val="000000"/>
        </w:rPr>
        <w:t xml:space="preserve"> and calculated </w:t>
      </w:r>
      <w:r w:rsidR="00D55E38">
        <w:rPr>
          <w:rFonts w:ascii="Times New Roman" w:hAnsi="Times New Roman" w:cs="Times New Roman"/>
          <w:color w:val="000000"/>
        </w:rPr>
        <w:t>quantitative weighted link density</w:t>
      </w:r>
      <w:r w:rsidR="00FA4304">
        <w:rPr>
          <w:rFonts w:ascii="Times New Roman" w:hAnsi="Times New Roman" w:cs="Times New Roman"/>
          <w:color w:val="000000"/>
        </w:rPr>
        <w:t>,</w:t>
      </w:r>
      <w:r w:rsidR="00D55E38">
        <w:rPr>
          <w:rFonts w:ascii="Times New Roman" w:hAnsi="Times New Roman" w:cs="Times New Roman"/>
          <w:color w:val="000000"/>
        </w:rPr>
        <w:t xml:space="preserve"> </w:t>
      </w:r>
      <w:proofErr w:type="spellStart"/>
      <w:r w:rsidR="00D55E38">
        <w:rPr>
          <w:rFonts w:ascii="Times New Roman" w:hAnsi="Times New Roman" w:cs="Times New Roman"/>
          <w:color w:val="000000"/>
        </w:rPr>
        <w:t>LD</w:t>
      </w:r>
      <w:r w:rsidR="00D55E38" w:rsidRPr="001D2BFE">
        <w:rPr>
          <w:rFonts w:ascii="Times New Roman" w:hAnsi="Times New Roman" w:cs="Times New Roman"/>
          <w:color w:val="000000"/>
          <w:vertAlign w:val="subscript"/>
        </w:rPr>
        <w:t>q</w:t>
      </w:r>
      <w:proofErr w:type="spellEnd"/>
      <w:r w:rsidR="00D55E38">
        <w:rPr>
          <w:rFonts w:ascii="Times New Roman" w:hAnsi="Times New Roman" w:cs="Times New Roman"/>
          <w:color w:val="000000"/>
        </w:rPr>
        <w:t xml:space="preserve">, as </w:t>
      </w:r>
      <w:r w:rsidR="00877F66">
        <w:rPr>
          <w:rFonts w:ascii="Times New Roman" w:hAnsi="Times New Roman" w:cs="Times New Roman"/>
          <w:color w:val="000000"/>
        </w:rPr>
        <w:t>a</w:t>
      </w:r>
      <w:r w:rsidR="00D55E38">
        <w:rPr>
          <w:rFonts w:ascii="Times New Roman" w:hAnsi="Times New Roman" w:cs="Times New Roman"/>
          <w:color w:val="000000"/>
        </w:rPr>
        <w:t xml:space="preserve">n index of food web complexity </w:t>
      </w:r>
      <w:r w:rsidR="001D2BFE">
        <w:rPr>
          <w:rFonts w:ascii="Times New Roman" w:hAnsi="Times New Roman" w:cs="Times New Roman"/>
          <w:color w:val="000000"/>
        </w:rPr>
        <w:t>(</w:t>
      </w:r>
      <w:proofErr w:type="spellStart"/>
      <w:r w:rsidR="00877F66">
        <w:rPr>
          <w:rFonts w:ascii="Times New Roman" w:hAnsi="Times New Roman" w:cs="Times New Roman"/>
          <w:color w:val="000000"/>
        </w:rPr>
        <w:t>Bersier</w:t>
      </w:r>
      <w:proofErr w:type="spellEnd"/>
      <w:r w:rsidR="00877F66">
        <w:rPr>
          <w:rFonts w:ascii="Times New Roman" w:hAnsi="Times New Roman" w:cs="Times New Roman"/>
          <w:color w:val="000000"/>
        </w:rPr>
        <w:t xml:space="preserve"> et al. 2002, </w:t>
      </w:r>
      <w:proofErr w:type="spellStart"/>
      <w:r w:rsidR="00877F66">
        <w:rPr>
          <w:rFonts w:ascii="Times New Roman" w:hAnsi="Times New Roman" w:cs="Times New Roman"/>
          <w:color w:val="000000"/>
        </w:rPr>
        <w:t>Bersier</w:t>
      </w:r>
      <w:proofErr w:type="spellEnd"/>
      <w:r w:rsidR="00877F66">
        <w:rPr>
          <w:rFonts w:ascii="Times New Roman" w:hAnsi="Times New Roman" w:cs="Times New Roman"/>
          <w:color w:val="000000"/>
        </w:rPr>
        <w:t xml:space="preserve"> 2009). </w:t>
      </w:r>
      <w:proofErr w:type="spellStart"/>
      <w:r w:rsidR="001D2BFE">
        <w:rPr>
          <w:rFonts w:ascii="Times New Roman" w:hAnsi="Times New Roman" w:cs="Times New Roman"/>
          <w:color w:val="000000"/>
        </w:rPr>
        <w:t>LD</w:t>
      </w:r>
      <w:r w:rsidR="001D2BFE" w:rsidRPr="001D2BFE">
        <w:rPr>
          <w:rFonts w:ascii="Times New Roman" w:hAnsi="Times New Roman" w:cs="Times New Roman"/>
          <w:color w:val="000000"/>
          <w:vertAlign w:val="subscript"/>
        </w:rPr>
        <w:t>q</w:t>
      </w:r>
      <w:proofErr w:type="spellEnd"/>
      <w:r w:rsidR="001D2BFE">
        <w:rPr>
          <w:rFonts w:ascii="Times New Roman" w:hAnsi="Times New Roman" w:cs="Times New Roman"/>
          <w:color w:val="000000"/>
          <w:vertAlign w:val="subscript"/>
        </w:rPr>
        <w:t xml:space="preserve"> </w:t>
      </w:r>
      <w:r w:rsidR="001D2BFE">
        <w:rPr>
          <w:rFonts w:ascii="Times New Roman" w:hAnsi="Times New Roman" w:cs="Times New Roman"/>
          <w:color w:val="000000"/>
        </w:rPr>
        <w:t>is bas</w:t>
      </w:r>
      <w:r w:rsidR="00D55E38">
        <w:rPr>
          <w:rFonts w:ascii="Times New Roman" w:hAnsi="Times New Roman" w:cs="Times New Roman"/>
          <w:color w:val="000000"/>
        </w:rPr>
        <w:t>ed on Shannon Entropy and is the</w:t>
      </w:r>
      <w:r w:rsidR="001D2BFE">
        <w:rPr>
          <w:rFonts w:ascii="Times New Roman" w:hAnsi="Times New Roman" w:cs="Times New Roman"/>
          <w:color w:val="000000"/>
        </w:rPr>
        <w:t xml:space="preserve"> average of the effective number of prey and predatory links </w:t>
      </w:r>
      <w:r w:rsidR="00AD1765">
        <w:rPr>
          <w:rFonts w:ascii="Times New Roman" w:hAnsi="Times New Roman" w:cs="Times New Roman"/>
          <w:color w:val="000000"/>
        </w:rPr>
        <w:t xml:space="preserve">for a given species. </w:t>
      </w:r>
      <w:proofErr w:type="spellStart"/>
      <w:r w:rsidR="00AD1765">
        <w:rPr>
          <w:rFonts w:ascii="Times New Roman" w:hAnsi="Times New Roman" w:cs="Times New Roman"/>
          <w:color w:val="000000"/>
        </w:rPr>
        <w:t>LD</w:t>
      </w:r>
      <w:r w:rsidR="00AD1765" w:rsidRPr="001D2BFE">
        <w:rPr>
          <w:rFonts w:ascii="Times New Roman" w:hAnsi="Times New Roman" w:cs="Times New Roman"/>
          <w:color w:val="000000"/>
          <w:vertAlign w:val="subscript"/>
        </w:rPr>
        <w:t>q</w:t>
      </w:r>
      <w:proofErr w:type="spellEnd"/>
      <w:r w:rsidR="00AD1765">
        <w:rPr>
          <w:rFonts w:ascii="Times New Roman" w:hAnsi="Times New Roman" w:cs="Times New Roman"/>
          <w:color w:val="000000"/>
          <w:vertAlign w:val="subscript"/>
        </w:rPr>
        <w:t xml:space="preserve"> </w:t>
      </w:r>
      <w:r w:rsidR="00AD1765">
        <w:rPr>
          <w:rFonts w:ascii="Times New Roman" w:hAnsi="Times New Roman" w:cs="Times New Roman"/>
          <w:color w:val="000000"/>
        </w:rPr>
        <w:t>also weights</w:t>
      </w:r>
      <w:r w:rsidR="001D2BFE">
        <w:rPr>
          <w:rFonts w:ascii="Times New Roman" w:hAnsi="Times New Roman" w:cs="Times New Roman"/>
          <w:color w:val="000000"/>
        </w:rPr>
        <w:t xml:space="preserve"> the total prey and predatory links </w:t>
      </w:r>
      <w:r w:rsidR="00AD1765">
        <w:rPr>
          <w:rFonts w:ascii="Times New Roman" w:hAnsi="Times New Roman" w:cs="Times New Roman"/>
          <w:color w:val="000000"/>
        </w:rPr>
        <w:t xml:space="preserve">for each species to account for its </w:t>
      </w:r>
      <w:r w:rsidR="00D55E38">
        <w:rPr>
          <w:rFonts w:ascii="Times New Roman" w:hAnsi="Times New Roman" w:cs="Times New Roman"/>
          <w:color w:val="000000"/>
        </w:rPr>
        <w:t>energetic</w:t>
      </w:r>
      <w:r w:rsidR="001D2BFE">
        <w:rPr>
          <w:rFonts w:ascii="Times New Roman" w:hAnsi="Times New Roman" w:cs="Times New Roman"/>
          <w:color w:val="000000"/>
        </w:rPr>
        <w:t xml:space="preserve"> importance in the food web. </w:t>
      </w:r>
      <w:proofErr w:type="spellStart"/>
      <w:r w:rsidR="00AD1765">
        <w:rPr>
          <w:rFonts w:ascii="Times New Roman" w:hAnsi="Times New Roman" w:cs="Times New Roman"/>
          <w:color w:val="000000"/>
        </w:rPr>
        <w:t>LD</w:t>
      </w:r>
      <w:r w:rsidR="00AD1765" w:rsidRPr="001D2BFE">
        <w:rPr>
          <w:rFonts w:ascii="Times New Roman" w:hAnsi="Times New Roman" w:cs="Times New Roman"/>
          <w:color w:val="000000"/>
          <w:vertAlign w:val="subscript"/>
        </w:rPr>
        <w:t>q</w:t>
      </w:r>
      <w:proofErr w:type="spellEnd"/>
      <w:r w:rsidR="00AD1765">
        <w:rPr>
          <w:rFonts w:ascii="Times New Roman" w:hAnsi="Times New Roman" w:cs="Times New Roman"/>
          <w:color w:val="000000"/>
          <w:vertAlign w:val="subscript"/>
        </w:rPr>
        <w:t xml:space="preserve"> </w:t>
      </w:r>
      <w:r w:rsidR="00AD1765">
        <w:rPr>
          <w:rFonts w:ascii="Times New Roman" w:hAnsi="Times New Roman" w:cs="Times New Roman"/>
          <w:color w:val="000000"/>
        </w:rPr>
        <w:t>is less sensitive to variation in sample size compared to other measures of food web complexity (</w:t>
      </w:r>
      <w:proofErr w:type="spellStart"/>
      <w:r w:rsidR="00AD1765">
        <w:rPr>
          <w:rFonts w:ascii="Times New Roman" w:hAnsi="Times New Roman" w:cs="Times New Roman"/>
          <w:color w:val="000000"/>
        </w:rPr>
        <w:t>Bersier</w:t>
      </w:r>
      <w:proofErr w:type="spellEnd"/>
      <w:r w:rsidR="00AD1765">
        <w:rPr>
          <w:rFonts w:ascii="Times New Roman" w:hAnsi="Times New Roman" w:cs="Times New Roman"/>
          <w:color w:val="000000"/>
        </w:rPr>
        <w:t xml:space="preserve"> 2009), making it an appropriate measure of complexity for our quantitative food web. </w:t>
      </w:r>
      <w:r w:rsidR="00D55E38">
        <w:rPr>
          <w:rFonts w:ascii="Times New Roman" w:hAnsi="Times New Roman" w:cs="Times New Roman"/>
          <w:color w:val="000000"/>
        </w:rPr>
        <w:t>We repeated this simul</w:t>
      </w:r>
      <w:r w:rsidR="00F27748">
        <w:rPr>
          <w:rFonts w:ascii="Times New Roman" w:hAnsi="Times New Roman" w:cs="Times New Roman"/>
          <w:color w:val="000000"/>
        </w:rPr>
        <w:t>ation 1000 times, resulting in 2,221</w:t>
      </w:r>
      <w:r w:rsidR="00D55E38">
        <w:rPr>
          <w:rFonts w:ascii="Times New Roman" w:hAnsi="Times New Roman" w:cs="Times New Roman"/>
          <w:color w:val="000000"/>
        </w:rPr>
        <w:t xml:space="preserve"> unique simulations</w:t>
      </w:r>
      <w:r w:rsidR="00EF7AEB">
        <w:rPr>
          <w:rFonts w:ascii="Times New Roman" w:hAnsi="Times New Roman" w:cs="Times New Roman"/>
          <w:color w:val="000000"/>
        </w:rPr>
        <w:t xml:space="preserve"> (N = 100 for 4 </w:t>
      </w:r>
      <w:r w:rsidR="00FA4304">
        <w:rPr>
          <w:rFonts w:ascii="Times New Roman" w:hAnsi="Times New Roman" w:cs="Times New Roman"/>
          <w:color w:val="000000"/>
        </w:rPr>
        <w:t>-</w:t>
      </w:r>
      <w:r w:rsidR="00EF7AEB">
        <w:rPr>
          <w:rFonts w:ascii="Times New Roman" w:hAnsi="Times New Roman" w:cs="Times New Roman"/>
          <w:color w:val="000000"/>
        </w:rPr>
        <w:t xml:space="preserve"> 20 genotype </w:t>
      </w:r>
      <w:proofErr w:type="spellStart"/>
      <w:r w:rsidR="00EF7AEB">
        <w:rPr>
          <w:rFonts w:ascii="Times New Roman" w:hAnsi="Times New Roman" w:cs="Times New Roman"/>
          <w:color w:val="000000"/>
        </w:rPr>
        <w:t>polycultures</w:t>
      </w:r>
      <w:proofErr w:type="spellEnd"/>
      <w:r w:rsidR="00EF7AEB">
        <w:rPr>
          <w:rFonts w:ascii="Times New Roman" w:hAnsi="Times New Roman" w:cs="Times New Roman"/>
          <w:color w:val="000000"/>
        </w:rPr>
        <w:t>, N = 98 for 3, 21, and 22</w:t>
      </w:r>
      <w:r w:rsidR="00FA4304">
        <w:rPr>
          <w:rFonts w:ascii="Times New Roman" w:hAnsi="Times New Roman" w:cs="Times New Roman"/>
          <w:color w:val="000000"/>
        </w:rPr>
        <w:t xml:space="preserve"> </w:t>
      </w:r>
      <w:proofErr w:type="spellStart"/>
      <w:r w:rsidR="00FA4304">
        <w:rPr>
          <w:rFonts w:ascii="Times New Roman" w:hAnsi="Times New Roman" w:cs="Times New Roman"/>
          <w:color w:val="000000"/>
        </w:rPr>
        <w:t>polycul</w:t>
      </w:r>
      <w:r w:rsidR="00EF7AEB">
        <w:rPr>
          <w:rFonts w:ascii="Times New Roman" w:hAnsi="Times New Roman" w:cs="Times New Roman"/>
          <w:color w:val="000000"/>
        </w:rPr>
        <w:t>tures</w:t>
      </w:r>
      <w:proofErr w:type="spellEnd"/>
      <w:r w:rsidR="00EF7AEB">
        <w:rPr>
          <w:rFonts w:ascii="Times New Roman" w:hAnsi="Times New Roman" w:cs="Times New Roman"/>
          <w:color w:val="000000"/>
        </w:rPr>
        <w:t xml:space="preserve">, N = 89 for 2 and 23 </w:t>
      </w:r>
      <w:proofErr w:type="spellStart"/>
      <w:r w:rsidR="00EF7AEB">
        <w:rPr>
          <w:rFonts w:ascii="Times New Roman" w:hAnsi="Times New Roman" w:cs="Times New Roman"/>
          <w:color w:val="000000"/>
        </w:rPr>
        <w:t>polycultures</w:t>
      </w:r>
      <w:proofErr w:type="spellEnd"/>
      <w:r w:rsidR="00EF7AEB">
        <w:rPr>
          <w:rFonts w:ascii="Times New Roman" w:hAnsi="Times New Roman" w:cs="Times New Roman"/>
          <w:color w:val="000000"/>
        </w:rPr>
        <w:t xml:space="preserve">, N = 1 for 25 </w:t>
      </w:r>
      <w:proofErr w:type="spellStart"/>
      <w:r w:rsidR="00EF7AEB">
        <w:rPr>
          <w:rFonts w:ascii="Times New Roman" w:hAnsi="Times New Roman" w:cs="Times New Roman"/>
          <w:color w:val="000000"/>
        </w:rPr>
        <w:t>polyculture</w:t>
      </w:r>
      <w:proofErr w:type="spellEnd"/>
      <w:r w:rsidR="00FA4304">
        <w:rPr>
          <w:rFonts w:ascii="Times New Roman" w:hAnsi="Times New Roman" w:cs="Times New Roman"/>
          <w:color w:val="000000"/>
        </w:rPr>
        <w:t>, N = 25 for monocultures)</w:t>
      </w:r>
      <w:r w:rsidR="00F27748">
        <w:rPr>
          <w:rFonts w:ascii="Times New Roman" w:hAnsi="Times New Roman" w:cs="Times New Roman"/>
          <w:color w:val="000000"/>
        </w:rPr>
        <w:t>.</w:t>
      </w:r>
      <w:r w:rsidR="00D55E38">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R</w:t>
      </w:r>
      <w:r w:rsidRPr="00804B90">
        <w:rPr>
          <w:rFonts w:ascii="Times New Roman" w:hAnsi="Times New Roman" w:cs="Times New Roman"/>
          <w:b/>
          <w:bCs/>
          <w:color w:val="000000"/>
          <w:sz w:val="20"/>
          <w:szCs w:val="20"/>
        </w:rPr>
        <w:t>ESULTS</w:t>
      </w:r>
    </w:p>
    <w:p w:rsidR="00804B90" w:rsidRPr="00804B90" w:rsidRDefault="007050C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W</w:t>
      </w:r>
      <w:r w:rsidR="00DD728B">
        <w:rPr>
          <w:rFonts w:ascii="Times New Roman" w:hAnsi="Times New Roman" w:cs="Times New Roman"/>
          <w:color w:val="000000"/>
        </w:rPr>
        <w:t xml:space="preserve">e </w:t>
      </w:r>
      <w:r w:rsidR="00804B90" w:rsidRPr="00804B90">
        <w:rPr>
          <w:rFonts w:ascii="Times New Roman" w:hAnsi="Times New Roman" w:cs="Times New Roman"/>
          <w:color w:val="000000"/>
        </w:rPr>
        <w:t xml:space="preserve">found </w:t>
      </w:r>
      <w:r w:rsidR="002150A8">
        <w:rPr>
          <w:rFonts w:ascii="Times New Roman" w:hAnsi="Times New Roman" w:cs="Times New Roman"/>
          <w:color w:val="000000"/>
        </w:rPr>
        <w:t xml:space="preserve">that </w:t>
      </w:r>
      <w:r w:rsidR="003F599B">
        <w:rPr>
          <w:rFonts w:ascii="Times New Roman" w:hAnsi="Times New Roman" w:cs="Times New Roman"/>
          <w:color w:val="000000"/>
        </w:rPr>
        <w:t>willow genotypes varied in the size, abundance, and composition of galling herbivores, indicating that there is</w:t>
      </w:r>
      <w:r w:rsidR="00F81C2C">
        <w:rPr>
          <w:rFonts w:ascii="Times New Roman" w:hAnsi="Times New Roman" w:cs="Times New Roman"/>
          <w:color w:val="000000"/>
        </w:rPr>
        <w:t xml:space="preserve"> a genetic basis to willow-gall interaction networks (Fig. 2). </w:t>
      </w:r>
      <w:r w:rsidR="00DD728B">
        <w:rPr>
          <w:rFonts w:ascii="Times New Roman" w:hAnsi="Times New Roman" w:cs="Times New Roman"/>
          <w:color w:val="000000"/>
        </w:rPr>
        <w:t xml:space="preserve">For gall size, </w:t>
      </w:r>
      <w:r w:rsidR="003C7D0D">
        <w:rPr>
          <w:rFonts w:ascii="Times New Roman" w:hAnsi="Times New Roman" w:cs="Times New Roman"/>
          <w:color w:val="000000"/>
        </w:rPr>
        <w:t xml:space="preserve">only </w:t>
      </w:r>
      <w:r w:rsidR="00455202">
        <w:rPr>
          <w:rFonts w:ascii="Times New Roman" w:hAnsi="Times New Roman" w:cs="Times New Roman"/>
          <w:color w:val="000000"/>
        </w:rPr>
        <w:t xml:space="preserve">the diameter of </w:t>
      </w:r>
      <w:r w:rsidR="00804B90" w:rsidRPr="00804B90">
        <w:rPr>
          <w:rFonts w:ascii="Times New Roman" w:hAnsi="Times New Roman" w:cs="Times New Roman"/>
          <w:color w:val="000000"/>
        </w:rPr>
        <w:t>leaf galls varied 2-fold among willow genotypes (</w:t>
      </w:r>
      <w:r w:rsidR="00804B90" w:rsidRPr="00455202">
        <w:rPr>
          <w:rFonts w:ascii="Times New Roman" w:hAnsi="Times New Roman" w:cs="Times New Roman"/>
          <w:i/>
          <w:iCs/>
          <w:color w:val="000000"/>
        </w:rPr>
        <w:t>F</w:t>
      </w:r>
      <w:r w:rsidR="00804B90" w:rsidRPr="00455202">
        <w:rPr>
          <w:rFonts w:ascii="Times New Roman" w:hAnsi="Times New Roman" w:cs="Times New Roman"/>
          <w:color w:val="000000"/>
          <w:szCs w:val="16"/>
          <w:vertAlign w:val="subscript"/>
        </w:rPr>
        <w:t>23</w:t>
      </w:r>
      <w:proofErr w:type="gramStart"/>
      <w:r w:rsidR="00804B90" w:rsidRPr="00455202">
        <w:rPr>
          <w:rFonts w:ascii="Times New Roman" w:hAnsi="Times New Roman" w:cs="Times New Roman"/>
          <w:color w:val="000000"/>
          <w:szCs w:val="16"/>
          <w:vertAlign w:val="subscript"/>
        </w:rPr>
        <w:t>,57</w:t>
      </w:r>
      <w:proofErr w:type="gramEnd"/>
      <w:r w:rsidR="00804B90" w:rsidRPr="00804B90">
        <w:rPr>
          <w:rFonts w:ascii="Times New Roman" w:hAnsi="Times New Roman" w:cs="Times New Roman"/>
          <w:color w:val="000000"/>
        </w:rPr>
        <w:t xml:space="preserve"> = 2.1</w:t>
      </w:r>
      <w:r w:rsidR="00455202">
        <w:rPr>
          <w:rFonts w:ascii="Times New Roman" w:hAnsi="Times New Roman" w:cs="Times New Roman"/>
          <w:color w:val="000000"/>
        </w:rPr>
        <w:t>7</w:t>
      </w:r>
      <w:r w:rsidR="00804B90" w:rsidRPr="00804B90">
        <w:rPr>
          <w:rFonts w:ascii="Times New Roman" w:hAnsi="Times New Roman" w:cs="Times New Roman"/>
          <w:color w:val="000000"/>
        </w:rPr>
        <w:t xml:space="preserve">, </w:t>
      </w:r>
      <w:r w:rsidR="00804B90" w:rsidRPr="00804B90">
        <w:rPr>
          <w:rFonts w:ascii="Times New Roman" w:hAnsi="Times New Roman" w:cs="Times New Roman"/>
          <w:i/>
          <w:iCs/>
          <w:color w:val="000000"/>
        </w:rPr>
        <w:t>P</w:t>
      </w:r>
      <w:r w:rsidR="00455202">
        <w:rPr>
          <w:rFonts w:ascii="Times New Roman" w:hAnsi="Times New Roman" w:cs="Times New Roman"/>
          <w:color w:val="000000"/>
        </w:rPr>
        <w:t xml:space="preserve"> = 0.009</w:t>
      </w:r>
      <w:r w:rsidR="0063772D">
        <w:rPr>
          <w:rFonts w:ascii="Times New Roman" w:hAnsi="Times New Roman" w:cs="Times New Roman"/>
          <w:color w:val="000000"/>
        </w:rPr>
        <w:t>, Fig. 2c</w:t>
      </w:r>
      <w:r w:rsidR="00455202">
        <w:rPr>
          <w:rFonts w:ascii="Times New Roman" w:hAnsi="Times New Roman" w:cs="Times New Roman"/>
          <w:color w:val="000000"/>
        </w:rPr>
        <w:t>)</w:t>
      </w:r>
      <w:r w:rsidR="00DD728B">
        <w:rPr>
          <w:rFonts w:ascii="Times New Roman" w:hAnsi="Times New Roman" w:cs="Times New Roman"/>
          <w:color w:val="000000"/>
        </w:rPr>
        <w:t>, with little variation observed for the other gall species (Table S1)</w:t>
      </w:r>
      <w:r w:rsidR="00804B90" w:rsidRPr="00804B90">
        <w:rPr>
          <w:rFonts w:ascii="Times New Roman" w:hAnsi="Times New Roman" w:cs="Times New Roman"/>
          <w:color w:val="000000"/>
        </w:rPr>
        <w:t xml:space="preserve">. </w:t>
      </w:r>
      <w:r w:rsidR="00455202">
        <w:rPr>
          <w:rFonts w:ascii="Times New Roman" w:hAnsi="Times New Roman" w:cs="Times New Roman"/>
          <w:color w:val="000000"/>
        </w:rPr>
        <w:t xml:space="preserve">In contrast, three of the four gall species exhibited strong variation in abundance among willow genotypes </w:t>
      </w:r>
      <w:r w:rsidR="00455202" w:rsidRPr="00804B90">
        <w:rPr>
          <w:rFonts w:ascii="Times New Roman" w:hAnsi="Times New Roman" w:cs="Times New Roman"/>
          <w:color w:val="000000"/>
        </w:rPr>
        <w:t>(</w:t>
      </w:r>
      <w:r w:rsidR="00455202" w:rsidRPr="00455202">
        <w:rPr>
          <w:rFonts w:ascii="STIXGeneral-Regular" w:hAnsi="STIXGeneral-Regular" w:cs="STIXGeneral-Regular"/>
          <w:color w:val="000000"/>
        </w:rPr>
        <w:t>𝛘</w:t>
      </w:r>
      <w:r w:rsidR="00455202" w:rsidRPr="00455202">
        <w:rPr>
          <w:rFonts w:ascii="Times New Roman" w:hAnsi="Times New Roman" w:cs="Times New Roman"/>
          <w:color w:val="000000"/>
          <w:szCs w:val="16"/>
          <w:vertAlign w:val="superscript"/>
        </w:rPr>
        <w:t>2</w:t>
      </w:r>
      <w:r w:rsidR="00455202" w:rsidRPr="00455202">
        <w:rPr>
          <w:rFonts w:ascii="Times New Roman" w:hAnsi="Times New Roman" w:cs="Times New Roman"/>
          <w:color w:val="000000"/>
          <w:szCs w:val="16"/>
          <w:vertAlign w:val="subscript"/>
        </w:rPr>
        <w:t>25</w:t>
      </w:r>
      <w:proofErr w:type="gramStart"/>
      <w:r w:rsidR="00455202" w:rsidRPr="00455202">
        <w:rPr>
          <w:rFonts w:ascii="Times New Roman" w:hAnsi="Times New Roman" w:cs="Times New Roman"/>
          <w:color w:val="000000"/>
          <w:szCs w:val="16"/>
          <w:vertAlign w:val="subscript"/>
        </w:rPr>
        <w:t>,119</w:t>
      </w:r>
      <w:proofErr w:type="gramEnd"/>
      <w:r w:rsidR="00455202" w:rsidRPr="00804B90">
        <w:rPr>
          <w:rFonts w:ascii="Times New Roman" w:hAnsi="Times New Roman" w:cs="Times New Roman"/>
          <w:color w:val="000000"/>
        </w:rPr>
        <w:t xml:space="preserve"> = 202.4</w:t>
      </w:r>
      <w:r w:rsidR="00455202">
        <w:rPr>
          <w:rFonts w:ascii="Times New Roman" w:hAnsi="Times New Roman" w:cs="Times New Roman"/>
          <w:color w:val="000000"/>
        </w:rPr>
        <w:t>0</w:t>
      </w:r>
      <w:r w:rsidR="00455202" w:rsidRPr="00804B90">
        <w:rPr>
          <w:rFonts w:ascii="Times New Roman" w:hAnsi="Times New Roman" w:cs="Times New Roman"/>
          <w:color w:val="000000"/>
        </w:rPr>
        <w:t xml:space="preserve">, </w:t>
      </w:r>
      <w:r w:rsidR="00455202" w:rsidRPr="00804B90">
        <w:rPr>
          <w:rFonts w:ascii="Times New Roman" w:hAnsi="Times New Roman" w:cs="Times New Roman"/>
          <w:i/>
          <w:iCs/>
          <w:color w:val="000000"/>
        </w:rPr>
        <w:t xml:space="preserve">P </w:t>
      </w:r>
      <w:r w:rsidR="003C7D0D">
        <w:rPr>
          <w:rFonts w:ascii="Times New Roman" w:hAnsi="Times New Roman" w:cs="Times New Roman"/>
          <w:color w:val="000000"/>
        </w:rPr>
        <w:t>= 0.001; Table S1</w:t>
      </w:r>
      <w:r w:rsidR="00455202" w:rsidRPr="00804B90">
        <w:rPr>
          <w:rFonts w:ascii="Times New Roman" w:hAnsi="Times New Roman" w:cs="Times New Roman"/>
          <w:color w:val="000000"/>
        </w:rPr>
        <w:t>)</w:t>
      </w:r>
      <w:r w:rsidR="00455202">
        <w:rPr>
          <w:rFonts w:ascii="Times New Roman" w:hAnsi="Times New Roman" w:cs="Times New Roman"/>
          <w:color w:val="000000"/>
        </w:rPr>
        <w:t>.</w:t>
      </w:r>
      <w:r w:rsidR="003C7D0D">
        <w:rPr>
          <w:rFonts w:ascii="Times New Roman" w:hAnsi="Times New Roman" w:cs="Times New Roman"/>
          <w:color w:val="000000"/>
        </w:rPr>
        <w:t xml:space="preserve"> In particular, the abundance of leaf and bud galls varied 10- and 8-fold among willow genotypes, respectively (Fig. 2a,b). </w:t>
      </w:r>
      <w:r w:rsidR="00804B90" w:rsidRPr="00804B90">
        <w:rPr>
          <w:rFonts w:ascii="Times New Roman" w:hAnsi="Times New Roman" w:cs="Times New Roman"/>
          <w:color w:val="000000"/>
        </w:rPr>
        <w:t xml:space="preserve">These differences in abundance resulted in </w:t>
      </w:r>
      <w:r w:rsidR="00455202">
        <w:rPr>
          <w:rFonts w:ascii="Times New Roman" w:hAnsi="Times New Roman" w:cs="Times New Roman"/>
          <w:color w:val="000000"/>
        </w:rPr>
        <w:t xml:space="preserve">the composition of gall communities on different willow genotypes being 69% dissimilar from each other on average </w:t>
      </w:r>
      <w:r w:rsidR="00804B90" w:rsidRPr="00804B90">
        <w:rPr>
          <w:rFonts w:ascii="Times New Roman" w:hAnsi="Times New Roman" w:cs="Times New Roman"/>
          <w:color w:val="000000"/>
        </w:rPr>
        <w:t>(</w:t>
      </w:r>
      <w:r w:rsidR="00804B90" w:rsidRPr="00455202">
        <w:rPr>
          <w:rFonts w:ascii="Times New Roman" w:hAnsi="Times New Roman" w:cs="Times New Roman"/>
          <w:i/>
          <w:color w:val="000000"/>
        </w:rPr>
        <w:t>F</w:t>
      </w:r>
      <w:r w:rsidR="00804B90" w:rsidRPr="00455202">
        <w:rPr>
          <w:rFonts w:ascii="Times New Roman" w:hAnsi="Times New Roman" w:cs="Times New Roman"/>
          <w:color w:val="000000"/>
          <w:szCs w:val="16"/>
          <w:vertAlign w:val="subscript"/>
        </w:rPr>
        <w:t>22</w:t>
      </w:r>
      <w:proofErr w:type="gramStart"/>
      <w:r w:rsidR="00804B90" w:rsidRPr="00455202">
        <w:rPr>
          <w:rFonts w:ascii="Times New Roman" w:hAnsi="Times New Roman" w:cs="Times New Roman"/>
          <w:color w:val="000000"/>
          <w:szCs w:val="16"/>
          <w:vertAlign w:val="subscript"/>
        </w:rPr>
        <w:t>,89</w:t>
      </w:r>
      <w:proofErr w:type="gramEnd"/>
      <w:r w:rsidR="00455202">
        <w:rPr>
          <w:rFonts w:ascii="Times New Roman" w:hAnsi="Times New Roman" w:cs="Times New Roman"/>
          <w:color w:val="000000"/>
        </w:rPr>
        <w:t xml:space="preserve"> = 1.96</w:t>
      </w:r>
      <w:r w:rsidR="00804B90" w:rsidRPr="00804B90">
        <w:rPr>
          <w:rFonts w:ascii="Times New Roman" w:hAnsi="Times New Roman" w:cs="Times New Roman"/>
          <w:color w:val="000000"/>
        </w:rPr>
        <w:t xml:space="preserve">, </w:t>
      </w:r>
      <w:r w:rsidR="00804B90" w:rsidRPr="00455202">
        <w:rPr>
          <w:rFonts w:ascii="Times New Roman" w:hAnsi="Times New Roman" w:cs="Times New Roman"/>
          <w:i/>
          <w:color w:val="000000"/>
        </w:rPr>
        <w:t>P</w:t>
      </w:r>
      <w:r w:rsidR="00804B90" w:rsidRPr="00804B90">
        <w:rPr>
          <w:rFonts w:ascii="Times New Roman" w:hAnsi="Times New Roman" w:cs="Times New Roman"/>
          <w:color w:val="000000"/>
        </w:rPr>
        <w:t xml:space="preserve"> = 0.001).</w:t>
      </w:r>
      <w:r w:rsidR="00E0556D">
        <w:rPr>
          <w:rFonts w:ascii="Times New Roman" w:hAnsi="Times New Roman" w:cs="Times New Roman"/>
          <w:color w:val="000000"/>
        </w:rPr>
        <w:t xml:space="preserve"> Although we observed strong variation in leaf gall size and the abundance of multiple gall species among willow genotypes, only leaf and bud gall abundances exhibited a</w:t>
      </w:r>
      <w:r w:rsidR="002F1A94">
        <w:rPr>
          <w:rFonts w:ascii="Times New Roman" w:hAnsi="Times New Roman" w:cs="Times New Roman"/>
          <w:color w:val="000000"/>
        </w:rPr>
        <w:t xml:space="preserve"> weak, positive correlation among willow individuals</w:t>
      </w:r>
      <w:r w:rsidR="00E0556D">
        <w:rPr>
          <w:rFonts w:ascii="Times New Roman" w:hAnsi="Times New Roman" w:cs="Times New Roman"/>
          <w:color w:val="000000"/>
        </w:rPr>
        <w:t xml:space="preserve"> (</w:t>
      </w:r>
      <w:r w:rsidR="00E0556D" w:rsidRPr="00E0556D">
        <w:rPr>
          <w:rFonts w:ascii="Times New Roman" w:hAnsi="Times New Roman" w:cs="Times New Roman"/>
          <w:i/>
          <w:color w:val="000000"/>
        </w:rPr>
        <w:t>r</w:t>
      </w:r>
      <w:r w:rsidR="00E0556D">
        <w:rPr>
          <w:rFonts w:ascii="Times New Roman" w:hAnsi="Times New Roman" w:cs="Times New Roman"/>
          <w:color w:val="000000"/>
        </w:rPr>
        <w:t xml:space="preserve"> = 0.19, n = 145, </w:t>
      </w:r>
      <w:r w:rsidR="00E0556D" w:rsidRPr="00E0556D">
        <w:rPr>
          <w:rFonts w:ascii="Times New Roman" w:hAnsi="Times New Roman" w:cs="Times New Roman"/>
          <w:i/>
          <w:color w:val="000000"/>
        </w:rPr>
        <w:t>P</w:t>
      </w:r>
      <w:r w:rsidR="00E0556D">
        <w:rPr>
          <w:rFonts w:ascii="Times New Roman" w:hAnsi="Times New Roman" w:cs="Times New Roman"/>
          <w:color w:val="000000"/>
        </w:rPr>
        <w:t xml:space="preserve"> = 0.02) and </w:t>
      </w:r>
      <w:r w:rsidR="002F1A94">
        <w:rPr>
          <w:rFonts w:ascii="Times New Roman" w:hAnsi="Times New Roman" w:cs="Times New Roman"/>
          <w:color w:val="000000"/>
        </w:rPr>
        <w:t>genotypes</w:t>
      </w:r>
      <w:r w:rsidR="00E0556D">
        <w:rPr>
          <w:rFonts w:ascii="Times New Roman" w:hAnsi="Times New Roman" w:cs="Times New Roman"/>
          <w:color w:val="000000"/>
        </w:rPr>
        <w:t xml:space="preserve"> (</w:t>
      </w:r>
      <w:r w:rsidR="00E0556D" w:rsidRPr="00E0556D">
        <w:rPr>
          <w:rFonts w:ascii="Times New Roman" w:hAnsi="Times New Roman" w:cs="Times New Roman"/>
          <w:i/>
          <w:color w:val="000000"/>
        </w:rPr>
        <w:t>r</w:t>
      </w:r>
      <w:r w:rsidR="00E0556D">
        <w:rPr>
          <w:rFonts w:ascii="Times New Roman" w:hAnsi="Times New Roman" w:cs="Times New Roman"/>
          <w:color w:val="000000"/>
        </w:rPr>
        <w:t xml:space="preserve"> = 0.44, n = 26, </w:t>
      </w:r>
      <w:r w:rsidR="00E0556D" w:rsidRPr="00E0556D">
        <w:rPr>
          <w:rFonts w:ascii="Times New Roman" w:hAnsi="Times New Roman" w:cs="Times New Roman"/>
          <w:i/>
          <w:color w:val="000000"/>
        </w:rPr>
        <w:t>P</w:t>
      </w:r>
      <w:r w:rsidR="00E0556D">
        <w:rPr>
          <w:rFonts w:ascii="Times New Roman" w:hAnsi="Times New Roman" w:cs="Times New Roman"/>
          <w:color w:val="000000"/>
        </w:rPr>
        <w:t xml:space="preserve"> = 0.020) (Table S2).</w:t>
      </w:r>
    </w:p>
    <w:p w:rsidR="00C72E15" w:rsidRDefault="00C72E15"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7D6B2D"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w:t>
      </w:r>
      <w:r w:rsidR="003C7D0D">
        <w:rPr>
          <w:rFonts w:ascii="Times New Roman" w:hAnsi="Times New Roman" w:cs="Times New Roman"/>
          <w:color w:val="000000"/>
        </w:rPr>
        <w:t xml:space="preserve">enetic </w:t>
      </w:r>
      <w:r w:rsidR="00804B90" w:rsidRPr="00804B90">
        <w:rPr>
          <w:rFonts w:ascii="Times New Roman" w:hAnsi="Times New Roman" w:cs="Times New Roman"/>
          <w:color w:val="000000"/>
        </w:rPr>
        <w:t xml:space="preserve">variation in </w:t>
      </w:r>
      <w:r w:rsidR="003F599B">
        <w:rPr>
          <w:rFonts w:ascii="Times New Roman" w:hAnsi="Times New Roman" w:cs="Times New Roman"/>
          <w:color w:val="000000"/>
        </w:rPr>
        <w:t xml:space="preserve">leaf gall size and gall abundances </w:t>
      </w:r>
      <w:r w:rsidR="00804B90" w:rsidRPr="00804B90">
        <w:rPr>
          <w:rFonts w:ascii="Times New Roman" w:hAnsi="Times New Roman" w:cs="Times New Roman"/>
          <w:color w:val="000000"/>
        </w:rPr>
        <w:t>was partially explained by willow size, leaf C</w:t>
      </w:r>
      <w:proofErr w:type="gramStart"/>
      <w:r w:rsidR="00804B90" w:rsidRPr="00804B90">
        <w:rPr>
          <w:rFonts w:ascii="Times New Roman" w:hAnsi="Times New Roman" w:cs="Times New Roman"/>
          <w:color w:val="000000"/>
        </w:rPr>
        <w:t>:N</w:t>
      </w:r>
      <w:proofErr w:type="gramEnd"/>
      <w:r w:rsidR="00804B90" w:rsidRPr="00804B90">
        <w:rPr>
          <w:rFonts w:ascii="Times New Roman" w:hAnsi="Times New Roman" w:cs="Times New Roman"/>
          <w:color w:val="000000"/>
        </w:rPr>
        <w:t xml:space="preserve"> ratios, and leaf </w:t>
      </w:r>
      <w:r w:rsidR="0063772D">
        <w:rPr>
          <w:rFonts w:ascii="Times New Roman" w:hAnsi="Times New Roman" w:cs="Times New Roman"/>
          <w:color w:val="000000"/>
        </w:rPr>
        <w:t>phenolic</w:t>
      </w:r>
      <w:r w:rsidR="003C7D0D">
        <w:rPr>
          <w:rFonts w:ascii="Times New Roman" w:hAnsi="Times New Roman" w:cs="Times New Roman"/>
          <w:color w:val="000000"/>
        </w:rPr>
        <w:t xml:space="preserve"> </w:t>
      </w:r>
      <w:r w:rsidR="00804B90" w:rsidRPr="00804B90">
        <w:rPr>
          <w:rFonts w:ascii="Times New Roman" w:hAnsi="Times New Roman" w:cs="Times New Roman"/>
          <w:color w:val="000000"/>
        </w:rPr>
        <w:t xml:space="preserve">chemistry (Table </w:t>
      </w:r>
      <w:r w:rsidR="004523A0">
        <w:rPr>
          <w:rFonts w:ascii="Times New Roman" w:hAnsi="Times New Roman" w:cs="Times New Roman"/>
          <w:color w:val="000000"/>
        </w:rPr>
        <w:t>S3</w:t>
      </w:r>
      <w:r w:rsidR="00804B90" w:rsidRPr="00804B90">
        <w:rPr>
          <w:rFonts w:ascii="Times New Roman" w:hAnsi="Times New Roman" w:cs="Times New Roman"/>
          <w:color w:val="000000"/>
        </w:rPr>
        <w:t xml:space="preserve">). </w:t>
      </w:r>
      <w:r w:rsidR="00BD631E">
        <w:rPr>
          <w:rFonts w:ascii="Times New Roman" w:hAnsi="Times New Roman" w:cs="Times New Roman"/>
          <w:color w:val="000000"/>
        </w:rPr>
        <w:t>For example</w:t>
      </w:r>
      <w:r w:rsidR="003C7D0D">
        <w:rPr>
          <w:rFonts w:ascii="Times New Roman" w:hAnsi="Times New Roman" w:cs="Times New Roman"/>
          <w:color w:val="000000"/>
        </w:rPr>
        <w:t xml:space="preserve">, leaf galls grew to smaller sizes on willows that had higher concentrations of condensed tannins and </w:t>
      </w:r>
      <w:r w:rsidR="008F2FF2">
        <w:rPr>
          <w:rFonts w:ascii="Times New Roman" w:hAnsi="Times New Roman" w:cs="Times New Roman"/>
          <w:color w:val="000000"/>
        </w:rPr>
        <w:t>flavones</w:t>
      </w:r>
      <w:r w:rsidR="003C7D0D">
        <w:rPr>
          <w:rFonts w:ascii="Times New Roman" w:hAnsi="Times New Roman" w:cs="Times New Roman"/>
          <w:color w:val="000000"/>
        </w:rPr>
        <w:t xml:space="preserve"> in their leaves </w:t>
      </w:r>
      <w:r w:rsidR="00BD631E" w:rsidRPr="00804B90">
        <w:rPr>
          <w:rFonts w:ascii="Times New Roman" w:hAnsi="Times New Roman" w:cs="Times New Roman"/>
          <w:color w:val="000000"/>
        </w:rPr>
        <w:t>(</w:t>
      </w:r>
      <w:r w:rsidR="00BD631E" w:rsidRPr="003C7D0D">
        <w:rPr>
          <w:rFonts w:ascii="Times New Roman" w:hAnsi="Times New Roman" w:cs="Times New Roman"/>
          <w:i/>
          <w:color w:val="000000"/>
        </w:rPr>
        <w:t>F</w:t>
      </w:r>
      <w:r w:rsidR="00BD631E" w:rsidRPr="003C7D0D">
        <w:rPr>
          <w:rFonts w:ascii="Times New Roman" w:hAnsi="Times New Roman" w:cs="Times New Roman"/>
          <w:color w:val="000000"/>
          <w:szCs w:val="16"/>
          <w:vertAlign w:val="subscript"/>
        </w:rPr>
        <w:t>2</w:t>
      </w:r>
      <w:proofErr w:type="gramStart"/>
      <w:r w:rsidR="00BD631E" w:rsidRPr="003C7D0D">
        <w:rPr>
          <w:rFonts w:ascii="Times New Roman" w:hAnsi="Times New Roman" w:cs="Times New Roman"/>
          <w:color w:val="000000"/>
          <w:szCs w:val="16"/>
          <w:vertAlign w:val="subscript"/>
        </w:rPr>
        <w:t>,59</w:t>
      </w:r>
      <w:proofErr w:type="gramEnd"/>
      <w:r w:rsidR="00BD631E" w:rsidRPr="00804B90">
        <w:rPr>
          <w:rFonts w:ascii="Times New Roman" w:hAnsi="Times New Roman" w:cs="Times New Roman"/>
          <w:color w:val="000000"/>
        </w:rPr>
        <w:t xml:space="preserve"> = 8.27, </w:t>
      </w:r>
      <w:r w:rsidR="00BD631E" w:rsidRPr="003C7D0D">
        <w:rPr>
          <w:rFonts w:ascii="Times New Roman" w:hAnsi="Times New Roman" w:cs="Times New Roman"/>
          <w:i/>
          <w:color w:val="000000"/>
        </w:rPr>
        <w:t>P</w:t>
      </w:r>
      <w:r w:rsidR="00BD631E" w:rsidRPr="00804B90">
        <w:rPr>
          <w:rFonts w:ascii="Times New Roman" w:hAnsi="Times New Roman" w:cs="Times New Roman"/>
          <w:color w:val="000000"/>
        </w:rPr>
        <w:t xml:space="preserve"> &lt; 0.001)</w:t>
      </w:r>
      <w:r w:rsidR="00BD631E">
        <w:rPr>
          <w:rFonts w:ascii="Times New Roman" w:hAnsi="Times New Roman" w:cs="Times New Roman"/>
          <w:color w:val="000000"/>
        </w:rPr>
        <w:t>. Leaf galls also tended to be less abundant on willows with lower C</w:t>
      </w:r>
      <w:proofErr w:type="gramStart"/>
      <w:r w:rsidR="00BD631E">
        <w:rPr>
          <w:rFonts w:ascii="Times New Roman" w:hAnsi="Times New Roman" w:cs="Times New Roman"/>
          <w:color w:val="000000"/>
        </w:rPr>
        <w:t>:N</w:t>
      </w:r>
      <w:proofErr w:type="gramEnd"/>
      <w:r w:rsidR="00BD631E">
        <w:rPr>
          <w:rFonts w:ascii="Times New Roman" w:hAnsi="Times New Roman" w:cs="Times New Roman"/>
          <w:color w:val="000000"/>
        </w:rPr>
        <w:t xml:space="preserve"> in their leaves (</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2.38, </w:t>
      </w:r>
      <w:r w:rsidR="00BD631E" w:rsidRPr="00BD631E">
        <w:rPr>
          <w:rFonts w:ascii="Times New Roman" w:hAnsi="Times New Roman" w:cs="Times New Roman"/>
          <w:i/>
          <w:color w:val="000000"/>
        </w:rPr>
        <w:t xml:space="preserve">P </w:t>
      </w:r>
      <w:r w:rsidR="00BD631E" w:rsidRPr="00804B90">
        <w:rPr>
          <w:rFonts w:ascii="Times New Roman" w:hAnsi="Times New Roman" w:cs="Times New Roman"/>
          <w:color w:val="000000"/>
        </w:rPr>
        <w:t>= 0.067</w:t>
      </w:r>
      <w:r w:rsidR="00BD631E">
        <w:rPr>
          <w:rFonts w:ascii="Times New Roman" w:hAnsi="Times New Roman" w:cs="Times New Roman"/>
          <w:color w:val="000000"/>
        </w:rPr>
        <w:t xml:space="preserve">). Similar to leaf galls, bud galls tended to be less abundant on large willows </w:t>
      </w:r>
      <w:r w:rsidR="00BD631E" w:rsidRPr="00804B90">
        <w:rPr>
          <w:rFonts w:ascii="Times New Roman" w:hAnsi="Times New Roman" w:cs="Times New Roman"/>
          <w:color w:val="000000"/>
        </w:rPr>
        <w:t>(</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4.44, </w:t>
      </w:r>
      <w:r w:rsidR="00BD631E" w:rsidRPr="00BD631E">
        <w:rPr>
          <w:rFonts w:ascii="Times New Roman" w:hAnsi="Times New Roman" w:cs="Times New Roman"/>
          <w:i/>
          <w:color w:val="000000"/>
        </w:rPr>
        <w:t>P</w:t>
      </w:r>
      <w:r w:rsidR="00BD631E" w:rsidRPr="00804B90">
        <w:rPr>
          <w:rFonts w:ascii="Times New Roman" w:hAnsi="Times New Roman" w:cs="Times New Roman"/>
          <w:color w:val="000000"/>
        </w:rPr>
        <w:t xml:space="preserve"> = 0.045)</w:t>
      </w:r>
      <w:r w:rsidR="00BD631E">
        <w:rPr>
          <w:rFonts w:ascii="Times New Roman" w:hAnsi="Times New Roman" w:cs="Times New Roman"/>
          <w:color w:val="000000"/>
        </w:rPr>
        <w:t xml:space="preserve"> with lower leaf C</w:t>
      </w:r>
      <w:proofErr w:type="gramStart"/>
      <w:r w:rsidR="00BD631E">
        <w:rPr>
          <w:rFonts w:ascii="Times New Roman" w:hAnsi="Times New Roman" w:cs="Times New Roman"/>
          <w:color w:val="000000"/>
        </w:rPr>
        <w:t>:N</w:t>
      </w:r>
      <w:proofErr w:type="gramEnd"/>
      <w:r w:rsidR="00BD631E">
        <w:rPr>
          <w:rFonts w:ascii="Times New Roman" w:hAnsi="Times New Roman" w:cs="Times New Roman"/>
          <w:color w:val="000000"/>
        </w:rPr>
        <w:t xml:space="preserve"> (</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2.46,</w:t>
      </w:r>
      <w:r w:rsidR="00BD631E" w:rsidRPr="00BD631E">
        <w:rPr>
          <w:rFonts w:ascii="Times New Roman" w:hAnsi="Times New Roman" w:cs="Times New Roman"/>
          <w:i/>
          <w:color w:val="000000"/>
        </w:rPr>
        <w:t xml:space="preserve"> P</w:t>
      </w:r>
      <w:r w:rsidR="00BD631E" w:rsidRPr="00804B90">
        <w:rPr>
          <w:rFonts w:ascii="Times New Roman" w:hAnsi="Times New Roman" w:cs="Times New Roman"/>
          <w:color w:val="000000"/>
        </w:rPr>
        <w:t xml:space="preserve"> = 0.092</w:t>
      </w:r>
      <w:r w:rsidR="00BD631E">
        <w:rPr>
          <w:rFonts w:ascii="Times New Roman" w:hAnsi="Times New Roman" w:cs="Times New Roman"/>
          <w:color w:val="000000"/>
        </w:rPr>
        <w:t xml:space="preserve">). </w:t>
      </w:r>
      <w:r w:rsidR="004B0CC0">
        <w:rPr>
          <w:rFonts w:ascii="Times New Roman" w:hAnsi="Times New Roman" w:cs="Times New Roman"/>
          <w:color w:val="000000"/>
        </w:rPr>
        <w:t xml:space="preserve">In contrast to leaf and bud galls, we found apical-stem galls at higher abundances on willows with higher concentrations of </w:t>
      </w:r>
      <w:proofErr w:type="spellStart"/>
      <w:r w:rsidR="00E30AED">
        <w:rPr>
          <w:rFonts w:ascii="Times New Roman" w:hAnsi="Times New Roman" w:cs="Times New Roman"/>
          <w:color w:val="000000"/>
        </w:rPr>
        <w:t>flavanones</w:t>
      </w:r>
      <w:proofErr w:type="spellEnd"/>
      <w:r w:rsidR="00E30AED">
        <w:rPr>
          <w:rFonts w:ascii="Times New Roman" w:hAnsi="Times New Roman" w:cs="Times New Roman"/>
          <w:color w:val="000000"/>
        </w:rPr>
        <w:t xml:space="preserve"> and </w:t>
      </w:r>
      <w:proofErr w:type="spellStart"/>
      <w:r w:rsidR="004B0CC0">
        <w:rPr>
          <w:rFonts w:ascii="Times New Roman" w:hAnsi="Times New Roman" w:cs="Times New Roman"/>
          <w:color w:val="000000"/>
        </w:rPr>
        <w:t>flav</w:t>
      </w:r>
      <w:r w:rsidR="00E30AED">
        <w:rPr>
          <w:rFonts w:ascii="Times New Roman" w:hAnsi="Times New Roman" w:cs="Times New Roman"/>
          <w:color w:val="000000"/>
        </w:rPr>
        <w:t>an</w:t>
      </w:r>
      <w:r w:rsidR="004B0CC0">
        <w:rPr>
          <w:rFonts w:ascii="Times New Roman" w:hAnsi="Times New Roman" w:cs="Times New Roman"/>
          <w:color w:val="000000"/>
        </w:rPr>
        <w:t>onols</w:t>
      </w:r>
      <w:proofErr w:type="spellEnd"/>
      <w:r w:rsidR="00E30AED">
        <w:rPr>
          <w:rFonts w:ascii="Times New Roman" w:hAnsi="Times New Roman" w:cs="Times New Roman"/>
          <w:color w:val="000000"/>
        </w:rPr>
        <w:t xml:space="preserve"> in their leaves</w:t>
      </w:r>
      <w:r w:rsidR="004B0CC0">
        <w:rPr>
          <w:rFonts w:ascii="Times New Roman" w:hAnsi="Times New Roman" w:cs="Times New Roman"/>
          <w:color w:val="000000"/>
        </w:rPr>
        <w:t xml:space="preserve"> </w:t>
      </w:r>
      <w:r w:rsidR="00804B90" w:rsidRPr="00804B90">
        <w:rPr>
          <w:rFonts w:ascii="Times New Roman" w:hAnsi="Times New Roman" w:cs="Times New Roman"/>
          <w:color w:val="000000"/>
        </w:rPr>
        <w:t>(</w:t>
      </w:r>
      <w:r w:rsidR="00804B90" w:rsidRPr="00804B90">
        <w:rPr>
          <w:rFonts w:ascii="STIXGeneral-Regular" w:hAnsi="STIXGeneral-Regular" w:cs="STIXGeneral-Regular"/>
          <w:color w:val="000000"/>
        </w:rPr>
        <w:t>𝛘</w:t>
      </w:r>
      <w:r w:rsidR="00804B90" w:rsidRPr="004B0CC0">
        <w:rPr>
          <w:rFonts w:ascii="Times New Roman" w:hAnsi="Times New Roman" w:cs="Times New Roman"/>
          <w:color w:val="000000"/>
          <w:szCs w:val="16"/>
          <w:vertAlign w:val="superscript"/>
        </w:rPr>
        <w:t>2</w:t>
      </w:r>
      <w:r w:rsidR="00804B90" w:rsidRPr="00804B90">
        <w:rPr>
          <w:rFonts w:ascii="Times New Roman" w:hAnsi="Times New Roman" w:cs="Times New Roman"/>
          <w:color w:val="000000"/>
        </w:rPr>
        <w:t xml:space="preserve"> = 11.52, </w:t>
      </w:r>
      <w:r w:rsidR="00804B90" w:rsidRPr="004B0CC0">
        <w:rPr>
          <w:rFonts w:ascii="Times New Roman" w:hAnsi="Times New Roman" w:cs="Times New Roman"/>
          <w:i/>
          <w:color w:val="000000"/>
        </w:rPr>
        <w:t>P</w:t>
      </w:r>
      <w:r w:rsidR="00804B90" w:rsidRPr="00804B90">
        <w:rPr>
          <w:rFonts w:ascii="Times New Roman" w:hAnsi="Times New Roman" w:cs="Times New Roman"/>
          <w:color w:val="000000"/>
        </w:rPr>
        <w:t xml:space="preserve"> = 0.001)</w:t>
      </w:r>
      <w:r w:rsidR="004B0CC0">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167DBE" w:rsidRDefault="003F599B"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We also found that </w:t>
      </w:r>
      <w:r w:rsidR="00804B90" w:rsidRPr="00804B90">
        <w:rPr>
          <w:rFonts w:ascii="Times New Roman" w:hAnsi="Times New Roman" w:cs="Times New Roman"/>
          <w:color w:val="000000"/>
        </w:rPr>
        <w:t xml:space="preserve">willow genotype was a major determinant of </w:t>
      </w:r>
      <w:r w:rsidR="004B0CC0">
        <w:rPr>
          <w:rFonts w:ascii="Times New Roman" w:hAnsi="Times New Roman" w:cs="Times New Roman"/>
          <w:color w:val="000000"/>
        </w:rPr>
        <w:t xml:space="preserve">the abundance </w:t>
      </w:r>
      <w:r w:rsidR="004B0CC0" w:rsidRPr="00804B90">
        <w:rPr>
          <w:rFonts w:ascii="Times New Roman" w:hAnsi="Times New Roman" w:cs="Times New Roman"/>
          <w:color w:val="000000"/>
        </w:rPr>
        <w:t>(</w:t>
      </w:r>
      <w:r w:rsidR="004B0CC0" w:rsidRPr="004B0CC0">
        <w:rPr>
          <w:rFonts w:ascii="STIXGeneral-Regular" w:hAnsi="STIXGeneral-Regular" w:cs="STIXGeneral-Regular"/>
          <w:color w:val="000000"/>
        </w:rPr>
        <w:t>𝛘</w:t>
      </w:r>
      <w:r w:rsidR="004B0CC0" w:rsidRPr="004B0CC0">
        <w:rPr>
          <w:rFonts w:ascii="Times New Roman" w:hAnsi="Times New Roman" w:cs="Times New Roman"/>
          <w:color w:val="000000"/>
          <w:szCs w:val="16"/>
          <w:vertAlign w:val="superscript"/>
        </w:rPr>
        <w:t>2</w:t>
      </w:r>
      <w:r w:rsidR="004B0CC0" w:rsidRPr="004B0CC0">
        <w:rPr>
          <w:rFonts w:ascii="Times New Roman" w:hAnsi="Times New Roman" w:cs="Times New Roman"/>
          <w:color w:val="000000"/>
          <w:szCs w:val="16"/>
          <w:vertAlign w:val="subscript"/>
        </w:rPr>
        <w:t>25</w:t>
      </w:r>
      <w:proofErr w:type="gramStart"/>
      <w:r w:rsidR="004B0CC0" w:rsidRPr="004B0CC0">
        <w:rPr>
          <w:rFonts w:ascii="Times New Roman" w:hAnsi="Times New Roman" w:cs="Times New Roman"/>
          <w:color w:val="000000"/>
          <w:szCs w:val="16"/>
          <w:vertAlign w:val="subscript"/>
        </w:rPr>
        <w:t>,119</w:t>
      </w:r>
      <w:proofErr w:type="gramEnd"/>
      <w:r w:rsidR="004B0CC0" w:rsidRPr="00804B90">
        <w:rPr>
          <w:rFonts w:ascii="Times New Roman" w:hAnsi="Times New Roman" w:cs="Times New Roman"/>
          <w:color w:val="000000"/>
        </w:rPr>
        <w:t xml:space="preserve"> = 357.10, </w:t>
      </w:r>
      <w:r w:rsidR="004B0CC0" w:rsidRPr="00804B90">
        <w:rPr>
          <w:rFonts w:ascii="Times New Roman" w:hAnsi="Times New Roman" w:cs="Times New Roman"/>
          <w:i/>
          <w:iCs/>
          <w:color w:val="000000"/>
        </w:rPr>
        <w:t xml:space="preserve">P </w:t>
      </w:r>
      <w:r w:rsidR="004B0CC0" w:rsidRPr="00804B90">
        <w:rPr>
          <w:rFonts w:ascii="Times New Roman" w:hAnsi="Times New Roman" w:cs="Times New Roman"/>
          <w:color w:val="000000"/>
        </w:rPr>
        <w:t>= 0.001)</w:t>
      </w:r>
      <w:r w:rsidR="004B0CC0">
        <w:rPr>
          <w:rFonts w:ascii="Times New Roman" w:hAnsi="Times New Roman" w:cs="Times New Roman"/>
          <w:color w:val="000000"/>
        </w:rPr>
        <w:t xml:space="preserve"> and, in turn, composition (</w:t>
      </w:r>
      <w:r w:rsidR="00167DBE" w:rsidRPr="00167DBE">
        <w:rPr>
          <w:rFonts w:ascii="Times New Roman" w:hAnsi="Times New Roman" w:cs="Times New Roman"/>
          <w:i/>
          <w:color w:val="000000"/>
        </w:rPr>
        <w:t>F</w:t>
      </w:r>
      <w:r w:rsidR="00167DBE" w:rsidRPr="00167DBE">
        <w:rPr>
          <w:rFonts w:ascii="Times New Roman" w:hAnsi="Times New Roman" w:cs="Times New Roman"/>
          <w:color w:val="000000"/>
          <w:vertAlign w:val="subscript"/>
        </w:rPr>
        <w:t xml:space="preserve">12,45 </w:t>
      </w:r>
      <w:r w:rsidR="00167DBE">
        <w:rPr>
          <w:rFonts w:ascii="Times New Roman" w:hAnsi="Times New Roman" w:cs="Times New Roman"/>
          <w:color w:val="000000"/>
        </w:rPr>
        <w:t xml:space="preserve">= 1.57, </w:t>
      </w:r>
      <w:r w:rsidR="00167DBE" w:rsidRPr="00167DBE">
        <w:rPr>
          <w:rFonts w:ascii="Times New Roman" w:hAnsi="Times New Roman" w:cs="Times New Roman"/>
          <w:i/>
          <w:color w:val="000000"/>
        </w:rPr>
        <w:t>P</w:t>
      </w:r>
      <w:r w:rsidR="00167DBE">
        <w:rPr>
          <w:rFonts w:ascii="Times New Roman" w:hAnsi="Times New Roman" w:cs="Times New Roman"/>
          <w:color w:val="000000"/>
        </w:rPr>
        <w:t xml:space="preserve"> = 0.007</w:t>
      </w:r>
      <w:r w:rsidR="007D6B2D">
        <w:rPr>
          <w:rFonts w:ascii="Times New Roman" w:hAnsi="Times New Roman" w:cs="Times New Roman"/>
          <w:color w:val="000000"/>
        </w:rPr>
        <w:t>) of gall-parasitoid</w:t>
      </w:r>
      <w:r w:rsidR="004B0CC0">
        <w:rPr>
          <w:rFonts w:ascii="Times New Roman" w:hAnsi="Times New Roman" w:cs="Times New Roman"/>
          <w:color w:val="000000"/>
        </w:rPr>
        <w:t xml:space="preserve"> links</w:t>
      </w:r>
      <w:r>
        <w:rPr>
          <w:rFonts w:ascii="Times New Roman" w:hAnsi="Times New Roman" w:cs="Times New Roman"/>
          <w:color w:val="000000"/>
        </w:rPr>
        <w:t xml:space="preserve">, indicating a genetic basis to </w:t>
      </w:r>
      <w:r w:rsidR="002150A8">
        <w:rPr>
          <w:rFonts w:ascii="Times New Roman" w:hAnsi="Times New Roman" w:cs="Times New Roman"/>
          <w:color w:val="000000"/>
        </w:rPr>
        <w:t xml:space="preserve">the </w:t>
      </w:r>
      <w:r>
        <w:rPr>
          <w:rFonts w:ascii="Times New Roman" w:hAnsi="Times New Roman" w:cs="Times New Roman"/>
          <w:color w:val="000000"/>
        </w:rPr>
        <w:t>gall</w:t>
      </w:r>
      <w:r w:rsidR="007D6B2D">
        <w:rPr>
          <w:rFonts w:ascii="Times New Roman" w:hAnsi="Times New Roman" w:cs="Times New Roman"/>
          <w:color w:val="000000"/>
        </w:rPr>
        <w:t>-parasitoid interaction network</w:t>
      </w:r>
      <w:r w:rsidR="00804B90" w:rsidRPr="00804B90">
        <w:rPr>
          <w:rFonts w:ascii="Times New Roman" w:hAnsi="Times New Roman" w:cs="Times New Roman"/>
          <w:color w:val="000000"/>
        </w:rPr>
        <w:t>. In particular, parasitism from three parasitoids (</w:t>
      </w:r>
      <w:proofErr w:type="spellStart"/>
      <w:r w:rsidR="00804B90" w:rsidRPr="00804B90">
        <w:rPr>
          <w:rFonts w:ascii="Times New Roman" w:hAnsi="Times New Roman" w:cs="Times New Roman"/>
          <w:i/>
          <w:iCs/>
          <w:color w:val="000000"/>
        </w:rPr>
        <w:t>Platygaster</w:t>
      </w:r>
      <w:proofErr w:type="spellEnd"/>
      <w:r w:rsidR="00804B90" w:rsidRPr="00804B90">
        <w:rPr>
          <w:rFonts w:ascii="Times New Roman" w:hAnsi="Times New Roman" w:cs="Times New Roman"/>
          <w:color w:val="000000"/>
        </w:rPr>
        <w:t xml:space="preserve"> sp., </w:t>
      </w:r>
      <w:proofErr w:type="spellStart"/>
      <w:r w:rsidR="00804B90" w:rsidRPr="00804B90">
        <w:rPr>
          <w:rFonts w:ascii="Times New Roman" w:hAnsi="Times New Roman" w:cs="Times New Roman"/>
          <w:i/>
          <w:iCs/>
          <w:color w:val="000000"/>
        </w:rPr>
        <w:t>Mesopolobus</w:t>
      </w:r>
      <w:proofErr w:type="spellEnd"/>
      <w:r w:rsidR="00804B90" w:rsidRPr="00804B90">
        <w:rPr>
          <w:rFonts w:ascii="Times New Roman" w:hAnsi="Times New Roman" w:cs="Times New Roman"/>
          <w:color w:val="000000"/>
        </w:rPr>
        <w:t xml:space="preserve"> sp., and </w:t>
      </w:r>
      <w:proofErr w:type="spellStart"/>
      <w:r w:rsidR="00804B90" w:rsidRPr="00804B90">
        <w:rPr>
          <w:rFonts w:ascii="Times New Roman" w:hAnsi="Times New Roman" w:cs="Times New Roman"/>
          <w:i/>
          <w:iCs/>
          <w:color w:val="000000"/>
        </w:rPr>
        <w:t>Torymus</w:t>
      </w:r>
      <w:proofErr w:type="spellEnd"/>
      <w:r w:rsidR="000E0885">
        <w:rPr>
          <w:rFonts w:ascii="Times New Roman" w:hAnsi="Times New Roman" w:cs="Times New Roman"/>
          <w:color w:val="000000"/>
        </w:rPr>
        <w:t xml:space="preserve"> sp.) on leaf galls varied </w:t>
      </w:r>
      <w:r w:rsidR="004208D6">
        <w:rPr>
          <w:rFonts w:ascii="Times New Roman" w:hAnsi="Times New Roman" w:cs="Times New Roman"/>
          <w:color w:val="000000"/>
        </w:rPr>
        <w:t>270%, 30%, and 40%</w:t>
      </w:r>
      <w:r w:rsidR="00804B90" w:rsidRPr="00804B90">
        <w:rPr>
          <w:rFonts w:ascii="Times New Roman" w:hAnsi="Times New Roman" w:cs="Times New Roman"/>
          <w:color w:val="000000"/>
        </w:rPr>
        <w:t xml:space="preserve"> among willow genotypes,</w:t>
      </w:r>
      <w:r w:rsidR="004208D6">
        <w:rPr>
          <w:rFonts w:ascii="Times New Roman" w:hAnsi="Times New Roman" w:cs="Times New Roman"/>
          <w:color w:val="000000"/>
        </w:rPr>
        <w:t xml:space="preserve"> respectively,</w:t>
      </w:r>
      <w:r w:rsidR="00804B90" w:rsidRPr="00804B90">
        <w:rPr>
          <w:rFonts w:ascii="Times New Roman" w:hAnsi="Times New Roman" w:cs="Times New Roman"/>
          <w:color w:val="000000"/>
        </w:rPr>
        <w:t xml:space="preserve"> resulting in an average of 78% dissimilarity in gall-parasitoid link com</w:t>
      </w:r>
      <w:r w:rsidR="00167DBE">
        <w:rPr>
          <w:rFonts w:ascii="Times New Roman" w:hAnsi="Times New Roman" w:cs="Times New Roman"/>
          <w:color w:val="000000"/>
        </w:rPr>
        <w:t>position among willow genotypes</w:t>
      </w:r>
      <w:r w:rsidR="00EC7296">
        <w:rPr>
          <w:rFonts w:ascii="Times New Roman" w:hAnsi="Times New Roman" w:cs="Times New Roman"/>
          <w:color w:val="000000"/>
        </w:rPr>
        <w:t xml:space="preserve"> (Fig. 3</w:t>
      </w:r>
      <w:r w:rsidR="00F73140">
        <w:rPr>
          <w:rFonts w:ascii="Times New Roman" w:hAnsi="Times New Roman" w:cs="Times New Roman"/>
          <w:color w:val="000000"/>
        </w:rPr>
        <w:t>a,b</w:t>
      </w:r>
      <w:r w:rsidR="00EC7296">
        <w:rPr>
          <w:rFonts w:ascii="Times New Roman" w:hAnsi="Times New Roman" w:cs="Times New Roman"/>
          <w:color w:val="000000"/>
        </w:rPr>
        <w:t>)</w:t>
      </w:r>
      <w:r w:rsidR="00804B90" w:rsidRPr="00804B90">
        <w:rPr>
          <w:rFonts w:ascii="Times New Roman" w:hAnsi="Times New Roman" w:cs="Times New Roman"/>
          <w:color w:val="000000"/>
        </w:rPr>
        <w:t xml:space="preserve">. </w:t>
      </w:r>
    </w:p>
    <w:p w:rsidR="00167DBE" w:rsidRDefault="00167DB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Difference</w:t>
      </w:r>
      <w:r w:rsidR="00167DBE">
        <w:rPr>
          <w:rFonts w:ascii="Times New Roman" w:hAnsi="Times New Roman" w:cs="Times New Roman"/>
          <w:color w:val="000000"/>
        </w:rPr>
        <w:t>s</w:t>
      </w:r>
      <w:r w:rsidRPr="00804B90">
        <w:rPr>
          <w:rFonts w:ascii="Times New Roman" w:hAnsi="Times New Roman" w:cs="Times New Roman"/>
          <w:color w:val="000000"/>
        </w:rPr>
        <w:t xml:space="preserve"> in </w:t>
      </w:r>
      <w:r w:rsidR="007D6B2D">
        <w:rPr>
          <w:rFonts w:ascii="Times New Roman" w:hAnsi="Times New Roman" w:cs="Times New Roman"/>
          <w:color w:val="000000"/>
        </w:rPr>
        <w:t>the abundance of gall-parasitoid</w:t>
      </w:r>
      <w:r w:rsidR="00167DBE">
        <w:rPr>
          <w:rFonts w:ascii="Times New Roman" w:hAnsi="Times New Roman" w:cs="Times New Roman"/>
          <w:color w:val="000000"/>
        </w:rPr>
        <w:t xml:space="preserve"> links</w:t>
      </w:r>
      <w:r w:rsidRPr="00804B90">
        <w:rPr>
          <w:rFonts w:ascii="Times New Roman" w:hAnsi="Times New Roman" w:cs="Times New Roman"/>
          <w:color w:val="000000"/>
        </w:rPr>
        <w:t xml:space="preserve"> were d</w:t>
      </w:r>
      <w:r w:rsidR="00167DBE">
        <w:rPr>
          <w:rFonts w:ascii="Times New Roman" w:hAnsi="Times New Roman" w:cs="Times New Roman"/>
          <w:color w:val="000000"/>
        </w:rPr>
        <w:t xml:space="preserve">etermined by genetic variation in </w:t>
      </w:r>
      <w:r w:rsidR="0063772D">
        <w:rPr>
          <w:rFonts w:ascii="Times New Roman" w:hAnsi="Times New Roman" w:cs="Times New Roman"/>
          <w:color w:val="000000"/>
        </w:rPr>
        <w:t xml:space="preserve">leaf </w:t>
      </w:r>
      <w:r w:rsidR="007D6B2D">
        <w:rPr>
          <w:rFonts w:ascii="Times New Roman" w:hAnsi="Times New Roman" w:cs="Times New Roman"/>
          <w:color w:val="000000"/>
        </w:rPr>
        <w:t xml:space="preserve">gall size and </w:t>
      </w:r>
      <w:r w:rsidR="0063772D">
        <w:rPr>
          <w:rFonts w:ascii="Times New Roman" w:hAnsi="Times New Roman" w:cs="Times New Roman"/>
          <w:color w:val="000000"/>
        </w:rPr>
        <w:t xml:space="preserve">gall </w:t>
      </w:r>
      <w:r w:rsidR="007D6B2D">
        <w:rPr>
          <w:rFonts w:ascii="Times New Roman" w:hAnsi="Times New Roman" w:cs="Times New Roman"/>
          <w:color w:val="000000"/>
        </w:rPr>
        <w:t xml:space="preserve">abundances </w:t>
      </w:r>
      <w:r w:rsidRPr="00804B90">
        <w:rPr>
          <w:rFonts w:ascii="Times New Roman" w:hAnsi="Times New Roman" w:cs="Times New Roman"/>
          <w:color w:val="000000"/>
        </w:rPr>
        <w:t>(</w:t>
      </w:r>
      <w:r w:rsidRPr="00167DBE">
        <w:rPr>
          <w:rFonts w:ascii="STIXGeneral-Regular" w:hAnsi="STIXGeneral-Regular" w:cs="STIXGeneral-Regular"/>
          <w:color w:val="000000"/>
        </w:rPr>
        <w:t>𝛘</w:t>
      </w:r>
      <w:r w:rsidRPr="00167DBE">
        <w:rPr>
          <w:rFonts w:ascii="Times New Roman" w:hAnsi="Times New Roman" w:cs="Times New Roman"/>
          <w:color w:val="000000"/>
          <w:szCs w:val="16"/>
          <w:vertAlign w:val="superscript"/>
        </w:rPr>
        <w:t>2</w:t>
      </w:r>
      <w:r w:rsidRPr="00167DBE">
        <w:rPr>
          <w:rFonts w:ascii="Times New Roman" w:hAnsi="Times New Roman" w:cs="Times New Roman"/>
          <w:color w:val="000000"/>
          <w:szCs w:val="16"/>
          <w:vertAlign w:val="subscript"/>
        </w:rPr>
        <w:t>4</w:t>
      </w:r>
      <w:proofErr w:type="gramStart"/>
      <w:r w:rsidRPr="00167DBE">
        <w:rPr>
          <w:rFonts w:ascii="Times New Roman" w:hAnsi="Times New Roman" w:cs="Times New Roman"/>
          <w:color w:val="000000"/>
          <w:szCs w:val="16"/>
          <w:vertAlign w:val="subscript"/>
        </w:rPr>
        <w:t>,76</w:t>
      </w:r>
      <w:proofErr w:type="gramEnd"/>
      <w:r w:rsidRPr="00804B90">
        <w:rPr>
          <w:rFonts w:ascii="Times New Roman" w:hAnsi="Times New Roman" w:cs="Times New Roman"/>
          <w:color w:val="000000"/>
        </w:rPr>
        <w:t xml:space="preserve"> = 179.80, </w:t>
      </w:r>
      <w:r w:rsidRPr="00804B90">
        <w:rPr>
          <w:rFonts w:ascii="Times New Roman" w:hAnsi="Times New Roman" w:cs="Times New Roman"/>
          <w:i/>
          <w:iCs/>
          <w:color w:val="000000"/>
        </w:rPr>
        <w:t>P</w:t>
      </w:r>
      <w:r w:rsidRPr="00804B90">
        <w:rPr>
          <w:rFonts w:ascii="Times New Roman" w:hAnsi="Times New Roman" w:cs="Times New Roman"/>
          <w:color w:val="000000"/>
        </w:rPr>
        <w:t xml:space="preserve"> = 0.001). Specifically, the abundance of 67% (8 of 12) of the gall-parasitoid links increased with the abundance of their associated galls (</w:t>
      </w:r>
      <w:r w:rsidR="00EC7296">
        <w:rPr>
          <w:rFonts w:ascii="Times New Roman" w:hAnsi="Times New Roman" w:cs="Times New Roman"/>
          <w:color w:val="000000"/>
        </w:rPr>
        <w:t>Table S3</w:t>
      </w:r>
      <w:r w:rsidR="00DE2845">
        <w:rPr>
          <w:rFonts w:ascii="Times New Roman" w:hAnsi="Times New Roman" w:cs="Times New Roman"/>
          <w:color w:val="000000"/>
        </w:rPr>
        <w:t>)</w:t>
      </w:r>
      <w:r w:rsidRPr="00804B90">
        <w:rPr>
          <w:rFonts w:ascii="Times New Roman" w:hAnsi="Times New Roman" w:cs="Times New Roman"/>
          <w:color w:val="000000"/>
        </w:rPr>
        <w:t xml:space="preserve">. </w:t>
      </w:r>
      <w:r w:rsidR="00DE2845">
        <w:rPr>
          <w:rFonts w:ascii="Times New Roman" w:hAnsi="Times New Roman" w:cs="Times New Roman"/>
          <w:color w:val="000000"/>
        </w:rPr>
        <w:t xml:space="preserve">Leaf gall size, however, was also an important </w:t>
      </w:r>
      <w:r w:rsidR="00D41310">
        <w:rPr>
          <w:rFonts w:ascii="Times New Roman" w:hAnsi="Times New Roman" w:cs="Times New Roman"/>
          <w:color w:val="000000"/>
        </w:rPr>
        <w:t xml:space="preserve">determinant of the abundance of trophic links </w:t>
      </w:r>
      <w:r w:rsidR="00DE2845">
        <w:rPr>
          <w:rFonts w:ascii="Times New Roman" w:hAnsi="Times New Roman" w:cs="Times New Roman"/>
          <w:color w:val="000000"/>
        </w:rPr>
        <w:t xml:space="preserve">on both leaf and bud galls. Specifically, </w:t>
      </w:r>
      <w:r w:rsidR="0063772D">
        <w:rPr>
          <w:rFonts w:ascii="Times New Roman" w:hAnsi="Times New Roman" w:cs="Times New Roman"/>
          <w:color w:val="000000"/>
        </w:rPr>
        <w:t>willows with larger leaf galls had lower</w:t>
      </w:r>
      <w:r w:rsidR="00DE2845">
        <w:rPr>
          <w:rFonts w:ascii="Times New Roman" w:hAnsi="Times New Roman" w:cs="Times New Roman"/>
          <w:color w:val="000000"/>
        </w:rPr>
        <w:t xml:space="preserve"> abundance</w:t>
      </w:r>
      <w:r w:rsidR="0063772D">
        <w:rPr>
          <w:rFonts w:ascii="Times New Roman" w:hAnsi="Times New Roman" w:cs="Times New Roman"/>
          <w:color w:val="000000"/>
        </w:rPr>
        <w:t>s</w:t>
      </w:r>
      <w:r w:rsidR="00DE2845">
        <w:rPr>
          <w:rFonts w:ascii="Times New Roman" w:hAnsi="Times New Roman" w:cs="Times New Roman"/>
          <w:color w:val="000000"/>
        </w:rPr>
        <w:t xml:space="preserve"> of </w:t>
      </w:r>
      <w:proofErr w:type="spellStart"/>
      <w:r w:rsidR="00DE2845" w:rsidRPr="00D41310">
        <w:rPr>
          <w:rFonts w:ascii="Times New Roman" w:hAnsi="Times New Roman" w:cs="Times New Roman"/>
          <w:i/>
          <w:color w:val="000000"/>
        </w:rPr>
        <w:t>Platyga</w:t>
      </w:r>
      <w:r w:rsidR="00D41310" w:rsidRPr="00D41310">
        <w:rPr>
          <w:rFonts w:ascii="Times New Roman" w:hAnsi="Times New Roman" w:cs="Times New Roman"/>
          <w:i/>
          <w:color w:val="000000"/>
        </w:rPr>
        <w:t>ster</w:t>
      </w:r>
      <w:proofErr w:type="spellEnd"/>
      <w:r w:rsidR="00D41310">
        <w:rPr>
          <w:rFonts w:ascii="Times New Roman" w:hAnsi="Times New Roman" w:cs="Times New Roman"/>
          <w:color w:val="000000"/>
        </w:rPr>
        <w:t xml:space="preserve"> and </w:t>
      </w:r>
      <w:proofErr w:type="spellStart"/>
      <w:r w:rsidR="00D41310" w:rsidRPr="00D41310">
        <w:rPr>
          <w:rFonts w:ascii="Times New Roman" w:hAnsi="Times New Roman" w:cs="Times New Roman"/>
          <w:i/>
          <w:color w:val="000000"/>
        </w:rPr>
        <w:t>Mesopolobus</w:t>
      </w:r>
      <w:proofErr w:type="spellEnd"/>
      <w:r w:rsidR="00D41310">
        <w:rPr>
          <w:rFonts w:ascii="Times New Roman" w:hAnsi="Times New Roman" w:cs="Times New Roman"/>
          <w:color w:val="000000"/>
        </w:rPr>
        <w:t xml:space="preserve"> links to </w:t>
      </w:r>
      <w:r w:rsidR="00DE2845">
        <w:rPr>
          <w:rFonts w:ascii="Times New Roman" w:hAnsi="Times New Roman" w:cs="Times New Roman"/>
          <w:color w:val="000000"/>
        </w:rPr>
        <w:t>lea</w:t>
      </w:r>
      <w:r w:rsidR="0063772D">
        <w:rPr>
          <w:rFonts w:ascii="Times New Roman" w:hAnsi="Times New Roman" w:cs="Times New Roman"/>
          <w:color w:val="000000"/>
        </w:rPr>
        <w:t>f galls</w:t>
      </w:r>
      <w:r w:rsidR="0033227E">
        <w:rPr>
          <w:rFonts w:ascii="Times New Roman" w:hAnsi="Times New Roman" w:cs="Times New Roman"/>
          <w:color w:val="000000"/>
        </w:rPr>
        <w:t xml:space="preserve">. In contrast, there was a tendency for </w:t>
      </w:r>
      <w:proofErr w:type="spellStart"/>
      <w:r w:rsidR="00D41310" w:rsidRPr="0033227E">
        <w:rPr>
          <w:rFonts w:ascii="Times New Roman" w:hAnsi="Times New Roman" w:cs="Times New Roman"/>
          <w:i/>
          <w:color w:val="000000"/>
        </w:rPr>
        <w:t>Torymus</w:t>
      </w:r>
      <w:proofErr w:type="spellEnd"/>
      <w:r w:rsidR="00D41310">
        <w:rPr>
          <w:rFonts w:ascii="Times New Roman" w:hAnsi="Times New Roman" w:cs="Times New Roman"/>
          <w:color w:val="000000"/>
        </w:rPr>
        <w:t xml:space="preserve"> </w:t>
      </w:r>
      <w:r w:rsidR="0033227E">
        <w:rPr>
          <w:rFonts w:ascii="Times New Roman" w:hAnsi="Times New Roman" w:cs="Times New Roman"/>
          <w:color w:val="000000"/>
        </w:rPr>
        <w:t xml:space="preserve">to switch from parasitizing bud galls </w:t>
      </w:r>
      <w:r w:rsidR="0033227E" w:rsidRPr="00804B90">
        <w:rPr>
          <w:rFonts w:ascii="Times New Roman" w:hAnsi="Times New Roman" w:cs="Times New Roman"/>
          <w:color w:val="000000"/>
        </w:rPr>
        <w:t>(</w:t>
      </w:r>
      <w:proofErr w:type="spellStart"/>
      <w:r w:rsidR="0033227E" w:rsidRPr="00804B90">
        <w:rPr>
          <w:rFonts w:ascii="Times New Roman" w:hAnsi="Times New Roman" w:cs="Times New Roman"/>
          <w:color w:val="000000"/>
        </w:rPr>
        <w:t>coef</w:t>
      </w:r>
      <w:proofErr w:type="spellEnd"/>
      <w:r w:rsidR="0033227E" w:rsidRPr="00804B90">
        <w:rPr>
          <w:rFonts w:ascii="Times New Roman" w:hAnsi="Times New Roman" w:cs="Times New Roman"/>
          <w:color w:val="000000"/>
        </w:rPr>
        <w:t xml:space="preserve">. = -0.17, </w:t>
      </w:r>
      <w:r w:rsidR="0033227E" w:rsidRPr="000D3C49">
        <w:rPr>
          <w:rFonts w:ascii="STIXGeneral-Regular" w:hAnsi="STIXGeneral-Regular" w:cs="STIXGeneral-Regular"/>
          <w:color w:val="000000"/>
        </w:rPr>
        <w:t>𝛘</w:t>
      </w:r>
      <w:r w:rsidR="0033227E" w:rsidRPr="000D3C49">
        <w:rPr>
          <w:rFonts w:ascii="Times New Roman" w:hAnsi="Times New Roman" w:cs="Times New Roman"/>
          <w:color w:val="000000"/>
          <w:szCs w:val="16"/>
          <w:vertAlign w:val="superscript"/>
        </w:rPr>
        <w:t>2</w:t>
      </w:r>
      <w:r w:rsidR="0033227E" w:rsidRPr="00804B90">
        <w:rPr>
          <w:rFonts w:ascii="Times New Roman" w:hAnsi="Times New Roman" w:cs="Times New Roman"/>
          <w:color w:val="000000"/>
        </w:rPr>
        <w:t xml:space="preserve"> = 3.99, </w:t>
      </w:r>
      <w:r w:rsidR="0033227E" w:rsidRPr="00804B90">
        <w:rPr>
          <w:rFonts w:ascii="Times New Roman" w:hAnsi="Times New Roman" w:cs="Times New Roman"/>
          <w:i/>
          <w:iCs/>
          <w:color w:val="000000"/>
        </w:rPr>
        <w:t>P</w:t>
      </w:r>
      <w:r w:rsidR="0033227E" w:rsidRPr="00804B90">
        <w:rPr>
          <w:rFonts w:ascii="Times New Roman" w:hAnsi="Times New Roman" w:cs="Times New Roman"/>
          <w:color w:val="000000"/>
        </w:rPr>
        <w:t xml:space="preserve"> = 0.040) </w:t>
      </w:r>
      <w:r w:rsidR="0033227E">
        <w:rPr>
          <w:rFonts w:ascii="Times New Roman" w:hAnsi="Times New Roman" w:cs="Times New Roman"/>
          <w:color w:val="000000"/>
        </w:rPr>
        <w:t xml:space="preserve">to leaf galls </w:t>
      </w:r>
      <w:r w:rsidR="0033227E" w:rsidRPr="00804B90">
        <w:rPr>
          <w:rFonts w:ascii="Times New Roman" w:hAnsi="Times New Roman" w:cs="Times New Roman"/>
          <w:color w:val="000000"/>
        </w:rPr>
        <w:t>(</w:t>
      </w:r>
      <w:proofErr w:type="spellStart"/>
      <w:r w:rsidR="0033227E" w:rsidRPr="00804B90">
        <w:rPr>
          <w:rFonts w:ascii="Times New Roman" w:hAnsi="Times New Roman" w:cs="Times New Roman"/>
          <w:color w:val="000000"/>
        </w:rPr>
        <w:t>coef</w:t>
      </w:r>
      <w:proofErr w:type="spellEnd"/>
      <w:r w:rsidR="0033227E" w:rsidRPr="00804B90">
        <w:rPr>
          <w:rFonts w:ascii="Times New Roman" w:hAnsi="Times New Roman" w:cs="Times New Roman"/>
          <w:color w:val="000000"/>
        </w:rPr>
        <w:t xml:space="preserve">. = 0.19, </w:t>
      </w:r>
      <w:r w:rsidR="0033227E" w:rsidRPr="000D3C49">
        <w:rPr>
          <w:rFonts w:ascii="STIXGeneral-Regular" w:hAnsi="STIXGeneral-Regular" w:cs="STIXGeneral-Regular"/>
          <w:color w:val="000000"/>
        </w:rPr>
        <w:t>𝛘</w:t>
      </w:r>
      <w:r w:rsidR="0033227E" w:rsidRPr="000D3C49">
        <w:rPr>
          <w:rFonts w:ascii="Times New Roman" w:hAnsi="Times New Roman" w:cs="Times New Roman"/>
          <w:color w:val="000000"/>
          <w:szCs w:val="16"/>
          <w:vertAlign w:val="superscript"/>
        </w:rPr>
        <w:t>2</w:t>
      </w:r>
      <w:r w:rsidR="0033227E" w:rsidRPr="00804B90">
        <w:rPr>
          <w:rFonts w:ascii="Times New Roman" w:hAnsi="Times New Roman" w:cs="Times New Roman"/>
          <w:color w:val="000000"/>
        </w:rPr>
        <w:t xml:space="preserve"> = 2.92, </w:t>
      </w:r>
      <w:r w:rsidR="0033227E" w:rsidRPr="00804B90">
        <w:rPr>
          <w:rFonts w:ascii="Times New Roman" w:hAnsi="Times New Roman" w:cs="Times New Roman"/>
          <w:i/>
          <w:iCs/>
          <w:color w:val="000000"/>
        </w:rPr>
        <w:t>P</w:t>
      </w:r>
      <w:r w:rsidR="0033227E" w:rsidRPr="00804B90">
        <w:rPr>
          <w:rFonts w:ascii="Times New Roman" w:hAnsi="Times New Roman" w:cs="Times New Roman"/>
          <w:color w:val="000000"/>
        </w:rPr>
        <w:t xml:space="preserve"> = 0.092)</w:t>
      </w:r>
      <w:r w:rsidR="0033227E">
        <w:rPr>
          <w:rFonts w:ascii="Times New Roman" w:hAnsi="Times New Roman" w:cs="Times New Roman"/>
          <w:color w:val="000000"/>
        </w:rPr>
        <w:t xml:space="preserve"> on willows </w:t>
      </w:r>
      <w:r w:rsidR="0063772D">
        <w:rPr>
          <w:rFonts w:ascii="Times New Roman" w:hAnsi="Times New Roman" w:cs="Times New Roman"/>
          <w:color w:val="000000"/>
        </w:rPr>
        <w:t>with</w:t>
      </w:r>
      <w:r w:rsidR="0033227E">
        <w:rPr>
          <w:rFonts w:ascii="Times New Roman" w:hAnsi="Times New Roman" w:cs="Times New Roman"/>
          <w:color w:val="000000"/>
        </w:rPr>
        <w:t xml:space="preserve"> larger leaf galls. </w:t>
      </w:r>
      <w:r w:rsidRPr="00804B90">
        <w:rPr>
          <w:rFonts w:ascii="Times New Roman" w:hAnsi="Times New Roman" w:cs="Times New Roman"/>
          <w:color w:val="000000"/>
        </w:rPr>
        <w:t xml:space="preserve">The gall-parasitoid links that </w:t>
      </w:r>
      <w:r w:rsidR="0033227E">
        <w:rPr>
          <w:rFonts w:ascii="Times New Roman" w:hAnsi="Times New Roman" w:cs="Times New Roman"/>
          <w:color w:val="000000"/>
        </w:rPr>
        <w:t>were u</w:t>
      </w:r>
      <w:r w:rsidR="0063772D">
        <w:rPr>
          <w:rFonts w:ascii="Times New Roman" w:hAnsi="Times New Roman" w:cs="Times New Roman"/>
          <w:color w:val="000000"/>
        </w:rPr>
        <w:t xml:space="preserve">naffected by leaf gall size </w:t>
      </w:r>
      <w:r w:rsidR="0033227E">
        <w:rPr>
          <w:rFonts w:ascii="Times New Roman" w:hAnsi="Times New Roman" w:cs="Times New Roman"/>
          <w:color w:val="000000"/>
        </w:rPr>
        <w:t xml:space="preserve">and </w:t>
      </w:r>
      <w:r w:rsidRPr="00804B90">
        <w:rPr>
          <w:rFonts w:ascii="Times New Roman" w:hAnsi="Times New Roman" w:cs="Times New Roman"/>
          <w:color w:val="000000"/>
        </w:rPr>
        <w:t>gall abundance</w:t>
      </w:r>
      <w:r w:rsidR="0063772D">
        <w:rPr>
          <w:rFonts w:ascii="Times New Roman" w:hAnsi="Times New Roman" w:cs="Times New Roman"/>
          <w:color w:val="000000"/>
        </w:rPr>
        <w:t>s</w:t>
      </w:r>
      <w:r w:rsidRPr="00804B90">
        <w:rPr>
          <w:rFonts w:ascii="Times New Roman" w:hAnsi="Times New Roman" w:cs="Times New Roman"/>
          <w:color w:val="000000"/>
        </w:rPr>
        <w:t xml:space="preserve"> made up less than 13% of the total ab</w:t>
      </w:r>
      <w:r w:rsidR="0033227E">
        <w:rPr>
          <w:rFonts w:ascii="Times New Roman" w:hAnsi="Times New Roman" w:cs="Times New Roman"/>
          <w:color w:val="000000"/>
        </w:rPr>
        <w:t>undance of links in the gall-parasitoid network</w:t>
      </w:r>
      <w:r w:rsidRPr="00804B90">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D3C49"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In addition to the abundance of trophic links, the probability of a gall being parasitized also depended</w:t>
      </w:r>
      <w:r w:rsidR="00804B90" w:rsidRPr="00804B90">
        <w:rPr>
          <w:rFonts w:ascii="Times New Roman" w:hAnsi="Times New Roman" w:cs="Times New Roman"/>
          <w:color w:val="000000"/>
        </w:rPr>
        <w:t xml:space="preserve"> on willow genotype, </w:t>
      </w:r>
      <w:r w:rsidR="0033227E">
        <w:rPr>
          <w:rFonts w:ascii="Times New Roman" w:hAnsi="Times New Roman" w:cs="Times New Roman"/>
          <w:color w:val="000000"/>
        </w:rPr>
        <w:t xml:space="preserve">a pattern that was particularly strong </w:t>
      </w:r>
      <w:r w:rsidR="00804B90" w:rsidRPr="00804B90">
        <w:rPr>
          <w:rFonts w:ascii="Times New Roman" w:hAnsi="Times New Roman" w:cs="Times New Roman"/>
          <w:color w:val="000000"/>
        </w:rPr>
        <w:t>for leaf galls (</w:t>
      </w:r>
      <w:r w:rsidR="0033227E">
        <w:rPr>
          <w:rFonts w:ascii="Times New Roman" w:hAnsi="Times New Roman" w:cs="Times New Roman"/>
          <w:color w:val="000000"/>
        </w:rPr>
        <w:t>Fig. 3c; Table S1</w:t>
      </w:r>
      <w:r w:rsidR="00804B90" w:rsidRPr="00804B90">
        <w:rPr>
          <w:rFonts w:ascii="Times New Roman" w:hAnsi="Times New Roman" w:cs="Times New Roman"/>
          <w:color w:val="000000"/>
        </w:rPr>
        <w:t>). Specifically, the proportion of leaf galls being parasitized va</w:t>
      </w:r>
      <w:r w:rsidR="0033227E">
        <w:rPr>
          <w:rFonts w:ascii="Times New Roman" w:hAnsi="Times New Roman" w:cs="Times New Roman"/>
          <w:color w:val="000000"/>
        </w:rPr>
        <w:t xml:space="preserve">ried between 0% and 100% </w:t>
      </w:r>
      <w:r w:rsidR="00804B90" w:rsidRPr="00804B90">
        <w:rPr>
          <w:rFonts w:ascii="Times New Roman" w:hAnsi="Times New Roman" w:cs="Times New Roman"/>
          <w:color w:val="000000"/>
        </w:rPr>
        <w:t>among willow genotypes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23</w:t>
      </w:r>
      <w:proofErr w:type="gramStart"/>
      <w:r w:rsidR="00804B90" w:rsidRPr="0033227E">
        <w:rPr>
          <w:rFonts w:ascii="Times New Roman" w:hAnsi="Times New Roman" w:cs="Times New Roman"/>
          <w:color w:val="000000"/>
          <w:szCs w:val="16"/>
          <w:vertAlign w:val="subscript"/>
        </w:rPr>
        <w:t>,58</w:t>
      </w:r>
      <w:proofErr w:type="gramEnd"/>
      <w:r w:rsidR="00E7735A">
        <w:rPr>
          <w:rFonts w:ascii="Times New Roman" w:hAnsi="Times New Roman" w:cs="Times New Roman"/>
          <w:color w:val="000000"/>
        </w:rPr>
        <w:t xml:space="preserve"> = 75.79</w:t>
      </w:r>
      <w:r w:rsidR="00804B90" w:rsidRPr="00804B90">
        <w:rPr>
          <w:rFonts w:ascii="Times New Roman" w:hAnsi="Times New Roman" w:cs="Times New Roman"/>
          <w:color w:val="000000"/>
        </w:rPr>
        <w:t xml:space="preserve">, </w:t>
      </w:r>
      <w:r w:rsidR="00804B90" w:rsidRPr="00804B90">
        <w:rPr>
          <w:rFonts w:ascii="Times New Roman" w:hAnsi="Times New Roman" w:cs="Times New Roman"/>
          <w:i/>
          <w:iCs/>
          <w:color w:val="000000"/>
        </w:rPr>
        <w:t>P</w:t>
      </w:r>
      <w:r w:rsidR="00804B90" w:rsidRPr="00804B90">
        <w:rPr>
          <w:rFonts w:ascii="Times New Roman" w:hAnsi="Times New Roman" w:cs="Times New Roman"/>
          <w:color w:val="000000"/>
        </w:rPr>
        <w:t xml:space="preserve"> &lt; 0.001; Fig. 2c) and this was primarily determined by leaf gall size</w:t>
      </w:r>
      <w:r w:rsidR="0033227E">
        <w:rPr>
          <w:rFonts w:ascii="Times New Roman" w:hAnsi="Times New Roman" w:cs="Times New Roman"/>
          <w:color w:val="000000"/>
        </w:rPr>
        <w:t xml:space="preserve"> </w:t>
      </w:r>
      <w:r w:rsidR="0033227E" w:rsidRPr="00804B90">
        <w:rPr>
          <w:rFonts w:ascii="Times New Roman" w:hAnsi="Times New Roman" w:cs="Times New Roman"/>
          <w:color w:val="000000"/>
        </w:rPr>
        <w:t>(</w:t>
      </w:r>
      <w:r w:rsidR="0033227E" w:rsidRPr="0033227E">
        <w:rPr>
          <w:rFonts w:ascii="STIXGeneral-Regular" w:hAnsi="STIXGeneral-Regular" w:cs="STIXGeneral-Regular"/>
          <w:color w:val="000000"/>
        </w:rPr>
        <w:t>𝛘</w:t>
      </w:r>
      <w:r w:rsidR="0033227E" w:rsidRPr="0033227E">
        <w:rPr>
          <w:rFonts w:ascii="Times New Roman" w:hAnsi="Times New Roman" w:cs="Times New Roman"/>
          <w:color w:val="000000"/>
          <w:szCs w:val="16"/>
          <w:vertAlign w:val="superscript"/>
        </w:rPr>
        <w:t>2</w:t>
      </w:r>
      <w:r w:rsidR="0033227E" w:rsidRPr="0033227E">
        <w:rPr>
          <w:rFonts w:ascii="Times New Roman" w:hAnsi="Times New Roman" w:cs="Times New Roman"/>
          <w:color w:val="000000"/>
          <w:szCs w:val="16"/>
          <w:vertAlign w:val="subscript"/>
        </w:rPr>
        <w:t>1,79</w:t>
      </w:r>
      <w:r w:rsidR="0033227E">
        <w:rPr>
          <w:rFonts w:ascii="Times New Roman" w:hAnsi="Times New Roman" w:cs="Times New Roman"/>
          <w:color w:val="000000"/>
        </w:rPr>
        <w:t xml:space="preserve"> = 22.28</w:t>
      </w:r>
      <w:r w:rsidR="0033227E" w:rsidRPr="00804B90">
        <w:rPr>
          <w:rFonts w:ascii="Times New Roman" w:hAnsi="Times New Roman" w:cs="Times New Roman"/>
          <w:color w:val="000000"/>
        </w:rPr>
        <w:t xml:space="preserve">, </w:t>
      </w:r>
      <w:r w:rsidR="0033227E" w:rsidRPr="00804B90">
        <w:rPr>
          <w:rFonts w:ascii="Times New Roman" w:hAnsi="Times New Roman" w:cs="Times New Roman"/>
          <w:i/>
          <w:iCs/>
          <w:color w:val="000000"/>
        </w:rPr>
        <w:t>P</w:t>
      </w:r>
      <w:r w:rsidR="0033227E">
        <w:rPr>
          <w:rFonts w:ascii="Times New Roman" w:hAnsi="Times New Roman" w:cs="Times New Roman"/>
          <w:color w:val="000000"/>
        </w:rPr>
        <w:t xml:space="preserve"> &lt;</w:t>
      </w:r>
      <w:r w:rsidR="0033227E" w:rsidRPr="00804B90">
        <w:rPr>
          <w:rFonts w:ascii="Times New Roman" w:hAnsi="Times New Roman" w:cs="Times New Roman"/>
          <w:color w:val="000000"/>
        </w:rPr>
        <w:t xml:space="preserve"> 0.001)</w:t>
      </w:r>
      <w:r w:rsidR="003F599B">
        <w:rPr>
          <w:rFonts w:ascii="Times New Roman" w:hAnsi="Times New Roman" w:cs="Times New Roman"/>
          <w:color w:val="000000"/>
        </w:rPr>
        <w:t>. For example</w:t>
      </w:r>
      <w:r w:rsidR="00804B90" w:rsidRPr="00804B90">
        <w:rPr>
          <w:rFonts w:ascii="Times New Roman" w:hAnsi="Times New Roman" w:cs="Times New Roman"/>
          <w:color w:val="000000"/>
        </w:rPr>
        <w:t>, the odds of a leaf gall being parasitized decreased by 25% with every 1 mm increase in</w:t>
      </w:r>
      <w:r w:rsidR="0033227E">
        <w:rPr>
          <w:rFonts w:ascii="Times New Roman" w:hAnsi="Times New Roman" w:cs="Times New Roman"/>
          <w:color w:val="000000"/>
        </w:rPr>
        <w:t xml:space="preserve"> leaf</w:t>
      </w:r>
      <w:r w:rsidR="00804B90" w:rsidRPr="00804B90">
        <w:rPr>
          <w:rFonts w:ascii="Times New Roman" w:hAnsi="Times New Roman" w:cs="Times New Roman"/>
          <w:color w:val="000000"/>
        </w:rPr>
        <w:t xml:space="preserve"> gall diameter</w:t>
      </w:r>
      <w:r w:rsidR="0033227E">
        <w:rPr>
          <w:rFonts w:ascii="Times New Roman" w:hAnsi="Times New Roman" w:cs="Times New Roman"/>
          <w:color w:val="000000"/>
        </w:rPr>
        <w:t>. Nevertheless</w:t>
      </w:r>
      <w:r w:rsidR="00804B90" w:rsidRPr="00804B90">
        <w:rPr>
          <w:rFonts w:ascii="Times New Roman" w:hAnsi="Times New Roman" w:cs="Times New Roman"/>
          <w:color w:val="000000"/>
        </w:rPr>
        <w:t xml:space="preserve">, attack rates from individual parasitoid species </w:t>
      </w:r>
      <w:r w:rsidR="0033227E">
        <w:rPr>
          <w:rFonts w:ascii="Times New Roman" w:hAnsi="Times New Roman" w:cs="Times New Roman"/>
          <w:color w:val="000000"/>
        </w:rPr>
        <w:t xml:space="preserve">depended on both </w:t>
      </w:r>
      <w:r>
        <w:rPr>
          <w:rFonts w:ascii="Times New Roman" w:hAnsi="Times New Roman" w:cs="Times New Roman"/>
          <w:color w:val="000000"/>
        </w:rPr>
        <w:t xml:space="preserve">leaf </w:t>
      </w:r>
      <w:r w:rsidR="0033227E">
        <w:rPr>
          <w:rFonts w:ascii="Times New Roman" w:hAnsi="Times New Roman" w:cs="Times New Roman"/>
          <w:color w:val="000000"/>
        </w:rPr>
        <w:t xml:space="preserve">gall size and abundance </w:t>
      </w:r>
      <w:r w:rsidR="00F73140">
        <w:rPr>
          <w:rFonts w:ascii="Times New Roman" w:hAnsi="Times New Roman" w:cs="Times New Roman"/>
          <w:color w:val="000000"/>
        </w:rPr>
        <w:t>(Fig. 4</w:t>
      </w:r>
      <w:r w:rsidR="00EC7296">
        <w:rPr>
          <w:rFonts w:ascii="Times New Roman" w:hAnsi="Times New Roman" w:cs="Times New Roman"/>
          <w:color w:val="000000"/>
        </w:rPr>
        <w:t>; Table S4</w:t>
      </w:r>
      <w:r w:rsidR="00804B90" w:rsidRPr="00804B90">
        <w:rPr>
          <w:rFonts w:ascii="Times New Roman" w:hAnsi="Times New Roman" w:cs="Times New Roman"/>
          <w:color w:val="000000"/>
        </w:rPr>
        <w:t xml:space="preserve">). </w:t>
      </w:r>
      <w:r w:rsidR="003F599B">
        <w:rPr>
          <w:rFonts w:ascii="Times New Roman" w:hAnsi="Times New Roman" w:cs="Times New Roman"/>
          <w:color w:val="000000"/>
        </w:rPr>
        <w:t>For instance</w:t>
      </w:r>
      <w:r w:rsidR="00804B90" w:rsidRPr="00804B90">
        <w:rPr>
          <w:rFonts w:ascii="Times New Roman" w:hAnsi="Times New Roman" w:cs="Times New Roman"/>
          <w:color w:val="000000"/>
        </w:rPr>
        <w:t xml:space="preserve">, parasitism from </w:t>
      </w:r>
      <w:proofErr w:type="spellStart"/>
      <w:r w:rsidR="00804B90" w:rsidRPr="000D3C49">
        <w:rPr>
          <w:rFonts w:ascii="Times New Roman" w:hAnsi="Times New Roman" w:cs="Times New Roman"/>
          <w:i/>
          <w:color w:val="000000"/>
        </w:rPr>
        <w:t>Platygaster</w:t>
      </w:r>
      <w:proofErr w:type="spellEnd"/>
      <w:r w:rsidR="00804B90" w:rsidRPr="00804B90">
        <w:rPr>
          <w:rFonts w:ascii="Times New Roman" w:hAnsi="Times New Roman" w:cs="Times New Roman"/>
          <w:color w:val="000000"/>
        </w:rPr>
        <w:t xml:space="preserve"> and </w:t>
      </w:r>
      <w:proofErr w:type="spellStart"/>
      <w:r w:rsidR="00804B90" w:rsidRPr="000D3C49">
        <w:rPr>
          <w:rFonts w:ascii="Times New Roman" w:hAnsi="Times New Roman" w:cs="Times New Roman"/>
          <w:i/>
          <w:color w:val="000000"/>
        </w:rPr>
        <w:t>Mesopolobus</w:t>
      </w:r>
      <w:proofErr w:type="spellEnd"/>
      <w:r w:rsidR="00804B90" w:rsidRPr="000D3C49">
        <w:rPr>
          <w:rFonts w:ascii="Times New Roman" w:hAnsi="Times New Roman" w:cs="Times New Roman"/>
          <w:i/>
          <w:color w:val="000000"/>
        </w:rPr>
        <w:t xml:space="preserve"> </w:t>
      </w:r>
      <w:r w:rsidR="00804B90" w:rsidRPr="00804B90">
        <w:rPr>
          <w:rFonts w:ascii="Times New Roman" w:hAnsi="Times New Roman" w:cs="Times New Roman"/>
          <w:color w:val="000000"/>
        </w:rPr>
        <w:t xml:space="preserve">both </w:t>
      </w:r>
      <w:r>
        <w:rPr>
          <w:rFonts w:ascii="Times New Roman" w:hAnsi="Times New Roman" w:cs="Times New Roman"/>
          <w:color w:val="000000"/>
        </w:rPr>
        <w:t>tended to decrease</w:t>
      </w:r>
      <w:r w:rsidR="00804B90" w:rsidRPr="00804B90">
        <w:rPr>
          <w:rFonts w:ascii="Times New Roman" w:hAnsi="Times New Roman" w:cs="Times New Roman"/>
          <w:color w:val="000000"/>
        </w:rPr>
        <w:t xml:space="preserve"> </w:t>
      </w:r>
      <w:r w:rsidR="0063772D">
        <w:rPr>
          <w:rFonts w:ascii="Times New Roman" w:hAnsi="Times New Roman" w:cs="Times New Roman"/>
          <w:color w:val="000000"/>
        </w:rPr>
        <w:t xml:space="preserve">on willows </w:t>
      </w:r>
      <w:r w:rsidR="00804B90" w:rsidRPr="00804B90">
        <w:rPr>
          <w:rFonts w:ascii="Times New Roman" w:hAnsi="Times New Roman" w:cs="Times New Roman"/>
          <w:color w:val="000000"/>
        </w:rPr>
        <w:t xml:space="preserve">with larger leaf galls; however, </w:t>
      </w:r>
      <w:proofErr w:type="spellStart"/>
      <w:r w:rsidR="00804B90" w:rsidRPr="000D3C49">
        <w:rPr>
          <w:rFonts w:ascii="Times New Roman" w:hAnsi="Times New Roman" w:cs="Times New Roman"/>
          <w:i/>
          <w:color w:val="000000"/>
        </w:rPr>
        <w:t>Platygaster</w:t>
      </w:r>
      <w:proofErr w:type="spellEnd"/>
      <w:r w:rsidR="00804B90" w:rsidRPr="000D3C49">
        <w:rPr>
          <w:rFonts w:ascii="Times New Roman" w:hAnsi="Times New Roman" w:cs="Times New Roman"/>
          <w:i/>
          <w:color w:val="000000"/>
        </w:rPr>
        <w:t xml:space="preserve"> </w:t>
      </w:r>
      <w:r w:rsidR="00804B90" w:rsidRPr="00804B90">
        <w:rPr>
          <w:rFonts w:ascii="Times New Roman" w:hAnsi="Times New Roman" w:cs="Times New Roman"/>
          <w:color w:val="000000"/>
        </w:rPr>
        <w:t xml:space="preserve">had </w:t>
      </w:r>
      <w:r>
        <w:rPr>
          <w:rFonts w:ascii="Times New Roman" w:hAnsi="Times New Roman" w:cs="Times New Roman"/>
          <w:color w:val="000000"/>
        </w:rPr>
        <w:t xml:space="preserve">disproportionately </w:t>
      </w:r>
      <w:r w:rsidR="00804B90" w:rsidRPr="00804B90">
        <w:rPr>
          <w:rFonts w:ascii="Times New Roman" w:hAnsi="Times New Roman" w:cs="Times New Roman"/>
          <w:color w:val="000000"/>
        </w:rPr>
        <w:t xml:space="preserve">high attack rates </w:t>
      </w:r>
      <w:r w:rsidR="0063772D">
        <w:rPr>
          <w:rFonts w:ascii="Times New Roman" w:hAnsi="Times New Roman" w:cs="Times New Roman"/>
          <w:color w:val="000000"/>
        </w:rPr>
        <w:t>on willows with</w:t>
      </w:r>
      <w:r w:rsidR="00804B90" w:rsidRPr="00804B90">
        <w:rPr>
          <w:rFonts w:ascii="Times New Roman" w:hAnsi="Times New Roman" w:cs="Times New Roman"/>
          <w:color w:val="000000"/>
        </w:rPr>
        <w:t xml:space="preserve"> high gall abundances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w:t>
      </w:r>
      <w:proofErr w:type="gramStart"/>
      <w:r w:rsidR="00804B90" w:rsidRPr="0033227E">
        <w:rPr>
          <w:rFonts w:ascii="Times New Roman" w:hAnsi="Times New Roman" w:cs="Times New Roman"/>
          <w:color w:val="000000"/>
          <w:szCs w:val="16"/>
          <w:vertAlign w:val="subscript"/>
        </w:rPr>
        <w:t>,77</w:t>
      </w:r>
      <w:proofErr w:type="gramEnd"/>
      <w:r w:rsidR="00804B90" w:rsidRPr="00804B90">
        <w:rPr>
          <w:rFonts w:ascii="Times New Roman" w:hAnsi="Times New Roman" w:cs="Times New Roman"/>
          <w:color w:val="000000"/>
        </w:rPr>
        <w:t xml:space="preserve"> = 8.7</w:t>
      </w:r>
      <w:r>
        <w:rPr>
          <w:rFonts w:ascii="Times New Roman" w:hAnsi="Times New Roman" w:cs="Times New Roman"/>
          <w:color w:val="000000"/>
        </w:rPr>
        <w:t>1</w:t>
      </w:r>
      <w:r w:rsidR="00804B90" w:rsidRPr="00804B90">
        <w:rPr>
          <w:rFonts w:ascii="Times New Roman" w:hAnsi="Times New Roman" w:cs="Times New Roman"/>
          <w:color w:val="000000"/>
        </w:rPr>
        <w:t xml:space="preserve">,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0.003), whereas </w:t>
      </w:r>
      <w:proofErr w:type="spellStart"/>
      <w:r w:rsidR="00804B90" w:rsidRPr="000D3C49">
        <w:rPr>
          <w:rFonts w:ascii="Times New Roman" w:hAnsi="Times New Roman" w:cs="Times New Roman"/>
          <w:i/>
          <w:color w:val="000000"/>
        </w:rPr>
        <w:t>Mesopolobus</w:t>
      </w:r>
      <w:proofErr w:type="spellEnd"/>
      <w:r w:rsidR="00804B90" w:rsidRPr="00804B90">
        <w:rPr>
          <w:rFonts w:ascii="Times New Roman" w:hAnsi="Times New Roman" w:cs="Times New Roman"/>
          <w:color w:val="000000"/>
        </w:rPr>
        <w:t xml:space="preserve"> had </w:t>
      </w:r>
      <w:r>
        <w:rPr>
          <w:rFonts w:ascii="Times New Roman" w:hAnsi="Times New Roman" w:cs="Times New Roman"/>
          <w:color w:val="000000"/>
        </w:rPr>
        <w:t>disproportionately high</w:t>
      </w:r>
      <w:r w:rsidR="0063772D">
        <w:rPr>
          <w:rFonts w:ascii="Times New Roman" w:hAnsi="Times New Roman" w:cs="Times New Roman"/>
          <w:color w:val="000000"/>
        </w:rPr>
        <w:t xml:space="preserve"> attack rates on willows with</w:t>
      </w:r>
      <w:r w:rsidR="00804B90" w:rsidRPr="00804B90">
        <w:rPr>
          <w:rFonts w:ascii="Times New Roman" w:hAnsi="Times New Roman" w:cs="Times New Roman"/>
          <w:color w:val="000000"/>
        </w:rPr>
        <w:t xml:space="preserve"> low gall abundances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1,77</w:t>
      </w:r>
      <w:r w:rsidR="00804B90" w:rsidRPr="00804B90">
        <w:rPr>
          <w:rFonts w:ascii="Times New Roman" w:hAnsi="Times New Roman" w:cs="Times New Roman"/>
          <w:color w:val="000000"/>
        </w:rPr>
        <w:t xml:space="preserve"> = 4.2</w:t>
      </w:r>
      <w:r>
        <w:rPr>
          <w:rFonts w:ascii="Times New Roman" w:hAnsi="Times New Roman" w:cs="Times New Roman"/>
          <w:color w:val="000000"/>
        </w:rPr>
        <w:t>1</w:t>
      </w:r>
      <w:r w:rsidR="00804B90" w:rsidRPr="00804B90">
        <w:rPr>
          <w:rFonts w:ascii="Times New Roman" w:hAnsi="Times New Roman" w:cs="Times New Roman"/>
          <w:color w:val="000000"/>
        </w:rPr>
        <w:t xml:space="preserve">, </w:t>
      </w:r>
      <w:r w:rsidR="00804B90" w:rsidRPr="000D3C49">
        <w:rPr>
          <w:rFonts w:ascii="Times New Roman" w:hAnsi="Times New Roman" w:cs="Times New Roman"/>
          <w:i/>
          <w:color w:val="000000"/>
        </w:rPr>
        <w:t>P</w:t>
      </w:r>
      <w:r w:rsidR="00F73140">
        <w:rPr>
          <w:rFonts w:ascii="Times New Roman" w:hAnsi="Times New Roman" w:cs="Times New Roman"/>
          <w:color w:val="000000"/>
        </w:rPr>
        <w:t xml:space="preserve"> = 0.040)(Fig. 4</w:t>
      </w:r>
      <w:r w:rsidR="00804B90" w:rsidRPr="00804B90">
        <w:rPr>
          <w:rFonts w:ascii="Times New Roman" w:hAnsi="Times New Roman" w:cs="Times New Roman"/>
          <w:color w:val="000000"/>
        </w:rPr>
        <w:t xml:space="preserve">). In contrast, parasitism rates from </w:t>
      </w:r>
      <w:proofErr w:type="spellStart"/>
      <w:r w:rsidR="00804B90" w:rsidRPr="000D3C49">
        <w:rPr>
          <w:rFonts w:ascii="Times New Roman" w:hAnsi="Times New Roman" w:cs="Times New Roman"/>
          <w:i/>
          <w:color w:val="000000"/>
        </w:rPr>
        <w:t>Torymus</w:t>
      </w:r>
      <w:proofErr w:type="spellEnd"/>
      <w:r w:rsidR="00804B90" w:rsidRPr="00804B90">
        <w:rPr>
          <w:rFonts w:ascii="Times New Roman" w:hAnsi="Times New Roman" w:cs="Times New Roman"/>
          <w:color w:val="000000"/>
        </w:rPr>
        <w:t xml:space="preserve"> slightly increased on</w:t>
      </w:r>
      <w:r w:rsidR="0063772D">
        <w:rPr>
          <w:rFonts w:ascii="Times New Roman" w:hAnsi="Times New Roman" w:cs="Times New Roman"/>
          <w:color w:val="000000"/>
        </w:rPr>
        <w:t xml:space="preserve"> willows with</w:t>
      </w:r>
      <w:r w:rsidR="00804B90" w:rsidRPr="00804B90">
        <w:rPr>
          <w:rFonts w:ascii="Times New Roman" w:hAnsi="Times New Roman" w:cs="Times New Roman"/>
          <w:color w:val="000000"/>
        </w:rPr>
        <w:t xml:space="preserve"> larger leaf galls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w:t>
      </w:r>
      <w:proofErr w:type="gramStart"/>
      <w:r w:rsidR="00804B90" w:rsidRPr="0033227E">
        <w:rPr>
          <w:rFonts w:ascii="Times New Roman" w:hAnsi="Times New Roman" w:cs="Times New Roman"/>
          <w:color w:val="000000"/>
          <w:szCs w:val="16"/>
          <w:vertAlign w:val="subscript"/>
        </w:rPr>
        <w:t>,78</w:t>
      </w:r>
      <w:proofErr w:type="gramEnd"/>
      <w:r w:rsidR="00804B90" w:rsidRPr="00804B90">
        <w:rPr>
          <w:rFonts w:ascii="Times New Roman" w:hAnsi="Times New Roman" w:cs="Times New Roman"/>
          <w:color w:val="000000"/>
        </w:rPr>
        <w:t xml:space="preserve"> = 3.8,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0.050), but similar to </w:t>
      </w:r>
      <w:proofErr w:type="spellStart"/>
      <w:r w:rsidR="00804B90" w:rsidRPr="000D3C49">
        <w:rPr>
          <w:rFonts w:ascii="Times New Roman" w:hAnsi="Times New Roman" w:cs="Times New Roman"/>
          <w:i/>
          <w:color w:val="000000"/>
        </w:rPr>
        <w:t>Mesopolobus</w:t>
      </w:r>
      <w:proofErr w:type="spellEnd"/>
      <w:r w:rsidR="00804B90" w:rsidRPr="00804B90">
        <w:rPr>
          <w:rFonts w:ascii="Times New Roman" w:hAnsi="Times New Roman" w:cs="Times New Roman"/>
          <w:color w:val="000000"/>
        </w:rPr>
        <w:t xml:space="preserve">, </w:t>
      </w:r>
      <w:proofErr w:type="spellStart"/>
      <w:r w:rsidR="00804B90" w:rsidRPr="000D3C49">
        <w:rPr>
          <w:rFonts w:ascii="Times New Roman" w:hAnsi="Times New Roman" w:cs="Times New Roman"/>
          <w:i/>
          <w:color w:val="000000"/>
        </w:rPr>
        <w:t>Torymus</w:t>
      </w:r>
      <w:proofErr w:type="spellEnd"/>
      <w:r w:rsidR="0063772D">
        <w:rPr>
          <w:rFonts w:ascii="Times New Roman" w:hAnsi="Times New Roman" w:cs="Times New Roman"/>
          <w:color w:val="000000"/>
        </w:rPr>
        <w:t xml:space="preserve"> had its highest attack rates on willows with</w:t>
      </w:r>
      <w:r w:rsidR="00804B90" w:rsidRPr="00804B90">
        <w:rPr>
          <w:rFonts w:ascii="Times New Roman" w:hAnsi="Times New Roman" w:cs="Times New Roman"/>
          <w:color w:val="000000"/>
        </w:rPr>
        <w:t xml:space="preserve"> low gall </w:t>
      </w:r>
      <w:r w:rsidR="003F599B">
        <w:rPr>
          <w:rFonts w:ascii="Times New Roman" w:hAnsi="Times New Roman" w:cs="Times New Roman"/>
          <w:color w:val="000000"/>
        </w:rPr>
        <w:t>abundances</w:t>
      </w:r>
      <w:r w:rsidR="00804B90" w:rsidRPr="00804B90">
        <w:rPr>
          <w:rFonts w:ascii="Times New Roman" w:hAnsi="Times New Roman" w:cs="Times New Roman"/>
          <w:color w:val="000000"/>
        </w:rPr>
        <w:t xml:space="preserve"> (</w:t>
      </w:r>
      <w:r w:rsidR="00804B90" w:rsidRPr="000D3C49">
        <w:rPr>
          <w:rFonts w:ascii="STIXGeneral-Regular" w:hAnsi="STIXGeneral-Regular" w:cs="STIXGeneral-Regular"/>
          <w:color w:val="000000"/>
        </w:rPr>
        <w:t>𝛘</w:t>
      </w:r>
      <w:r w:rsidR="00804B90" w:rsidRPr="000D3C49">
        <w:rPr>
          <w:rFonts w:ascii="Times New Roman" w:hAnsi="Times New Roman" w:cs="Times New Roman"/>
          <w:color w:val="000000"/>
          <w:szCs w:val="16"/>
          <w:vertAlign w:val="superscript"/>
        </w:rPr>
        <w:t>2</w:t>
      </w:r>
      <w:r w:rsidR="00804B90" w:rsidRPr="000D3C49">
        <w:rPr>
          <w:rFonts w:ascii="Times New Roman" w:hAnsi="Times New Roman" w:cs="Times New Roman"/>
          <w:color w:val="000000"/>
          <w:szCs w:val="16"/>
          <w:vertAlign w:val="subscript"/>
        </w:rPr>
        <w:t>1,78</w:t>
      </w:r>
      <w:r w:rsidR="00804B90" w:rsidRPr="00804B90">
        <w:rPr>
          <w:rFonts w:ascii="Times New Roman" w:hAnsi="Times New Roman" w:cs="Times New Roman"/>
          <w:color w:val="000000"/>
        </w:rPr>
        <w:t xml:space="preserve"> = 5.2, </w:t>
      </w:r>
      <w:r w:rsidR="00804B90" w:rsidRPr="000D3C49">
        <w:rPr>
          <w:rFonts w:ascii="Times New Roman" w:hAnsi="Times New Roman" w:cs="Times New Roman"/>
          <w:i/>
          <w:color w:val="000000"/>
        </w:rPr>
        <w:t>P</w:t>
      </w:r>
      <w:r w:rsidR="00F73140">
        <w:rPr>
          <w:rFonts w:ascii="Times New Roman" w:hAnsi="Times New Roman" w:cs="Times New Roman"/>
          <w:color w:val="000000"/>
        </w:rPr>
        <w:t xml:space="preserve"> = 0.022)(Fig. 4</w:t>
      </w:r>
      <w:r w:rsidR="00804B90" w:rsidRPr="00804B90">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B04828"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Genetic variation in willow-gall and gall-parasitoid interaction netw</w:t>
      </w:r>
      <w:r w:rsidR="00D76093">
        <w:rPr>
          <w:rFonts w:ascii="Times New Roman" w:hAnsi="Times New Roman" w:cs="Times New Roman"/>
          <w:color w:val="000000"/>
        </w:rPr>
        <w:t>orks resulted in a 50% increase</w:t>
      </w:r>
      <w:r>
        <w:rPr>
          <w:rFonts w:ascii="Times New Roman" w:hAnsi="Times New Roman" w:cs="Times New Roman"/>
          <w:color w:val="000000"/>
        </w:rPr>
        <w:t xml:space="preserve"> in average food web complexity over the</w:t>
      </w:r>
      <w:r w:rsidR="00163CD5">
        <w:rPr>
          <w:rFonts w:ascii="Times New Roman" w:hAnsi="Times New Roman" w:cs="Times New Roman"/>
          <w:color w:val="000000"/>
        </w:rPr>
        <w:t xml:space="preserve"> simulated</w:t>
      </w:r>
      <w:r>
        <w:rPr>
          <w:rFonts w:ascii="Times New Roman" w:hAnsi="Times New Roman" w:cs="Times New Roman"/>
          <w:color w:val="000000"/>
        </w:rPr>
        <w:t xml:space="preserve"> range of</w:t>
      </w:r>
      <w:r w:rsidR="00163CD5">
        <w:rPr>
          <w:rFonts w:ascii="Times New Roman" w:hAnsi="Times New Roman" w:cs="Times New Roman"/>
          <w:color w:val="000000"/>
        </w:rPr>
        <w:t xml:space="preserve"> willow genetic variation (Fig. 5a). The increase in food web complexity was not solely due to sampling effects, as </w:t>
      </w:r>
      <w:proofErr w:type="spellStart"/>
      <w:r w:rsidR="00163CD5">
        <w:rPr>
          <w:rFonts w:ascii="Times New Roman" w:hAnsi="Times New Roman" w:cs="Times New Roman"/>
          <w:color w:val="000000"/>
        </w:rPr>
        <w:t>polycultures</w:t>
      </w:r>
      <w:proofErr w:type="spellEnd"/>
      <w:r w:rsidR="00163CD5">
        <w:rPr>
          <w:rFonts w:ascii="Times New Roman" w:hAnsi="Times New Roman" w:cs="Times New Roman"/>
          <w:color w:val="000000"/>
        </w:rPr>
        <w:t xml:space="preserve"> with six or more genotypes had greater average food web complexity than we would have expected from sampling effects alone. Indeed, we found that the composition of plant-insect food webs on different willow </w:t>
      </w:r>
      <w:r w:rsidR="004208D6">
        <w:rPr>
          <w:rFonts w:ascii="Times New Roman" w:hAnsi="Times New Roman" w:cs="Times New Roman"/>
          <w:color w:val="000000"/>
        </w:rPr>
        <w:t xml:space="preserve">genotypes </w:t>
      </w:r>
      <w:r w:rsidR="00163CD5">
        <w:rPr>
          <w:rFonts w:ascii="Times New Roman" w:hAnsi="Times New Roman" w:cs="Times New Roman"/>
          <w:color w:val="000000"/>
        </w:rPr>
        <w:t>were 73% dissimilar from each other on average (</w:t>
      </w:r>
      <w:r w:rsidR="00163CD5" w:rsidRPr="0080039B">
        <w:rPr>
          <w:rFonts w:ascii="Times New Roman" w:hAnsi="Times New Roman" w:cs="Times New Roman"/>
          <w:i/>
          <w:color w:val="000000"/>
        </w:rPr>
        <w:t>F</w:t>
      </w:r>
      <w:r w:rsidR="00163CD5" w:rsidRPr="0080039B">
        <w:rPr>
          <w:rFonts w:ascii="Times New Roman" w:hAnsi="Times New Roman" w:cs="Times New Roman"/>
          <w:color w:val="000000"/>
          <w:vertAlign w:val="subscript"/>
        </w:rPr>
        <w:t>22</w:t>
      </w:r>
      <w:proofErr w:type="gramStart"/>
      <w:r w:rsidR="00163CD5" w:rsidRPr="0080039B">
        <w:rPr>
          <w:rFonts w:ascii="Times New Roman" w:hAnsi="Times New Roman" w:cs="Times New Roman"/>
          <w:color w:val="000000"/>
          <w:vertAlign w:val="subscript"/>
        </w:rPr>
        <w:t>,89</w:t>
      </w:r>
      <w:proofErr w:type="gramEnd"/>
      <w:r w:rsidR="00163CD5" w:rsidRPr="0080039B">
        <w:rPr>
          <w:rFonts w:ascii="Times New Roman" w:hAnsi="Times New Roman" w:cs="Times New Roman"/>
          <w:color w:val="000000"/>
          <w:vertAlign w:val="subscript"/>
        </w:rPr>
        <w:t xml:space="preserve"> </w:t>
      </w:r>
      <w:r w:rsidR="00163CD5">
        <w:rPr>
          <w:rFonts w:ascii="Times New Roman" w:hAnsi="Times New Roman" w:cs="Times New Roman"/>
          <w:color w:val="000000"/>
        </w:rPr>
        <w:t xml:space="preserve">= 1.90, </w:t>
      </w:r>
      <w:r w:rsidR="00163CD5" w:rsidRPr="0080039B">
        <w:rPr>
          <w:rFonts w:ascii="Times New Roman" w:hAnsi="Times New Roman" w:cs="Times New Roman"/>
          <w:i/>
          <w:color w:val="000000"/>
        </w:rPr>
        <w:t>P</w:t>
      </w:r>
      <w:r w:rsidR="00163CD5">
        <w:rPr>
          <w:rFonts w:ascii="Times New Roman" w:hAnsi="Times New Roman" w:cs="Times New Roman"/>
          <w:color w:val="000000"/>
        </w:rPr>
        <w:t xml:space="preserve"> = 0.001, Fig. 5b</w:t>
      </w:r>
      <w:r w:rsidR="00F60A13">
        <w:rPr>
          <w:rFonts w:ascii="Times New Roman" w:hAnsi="Times New Roman" w:cs="Times New Roman"/>
          <w:color w:val="000000"/>
        </w:rPr>
        <w:t>)</w:t>
      </w:r>
      <w:r w:rsidR="00934E3A">
        <w:rPr>
          <w:rFonts w:ascii="Times New Roman" w:hAnsi="Times New Roman" w:cs="Times New Roman"/>
          <w:color w:val="000000"/>
        </w:rPr>
        <w:t xml:space="preserve">, suggesting that </w:t>
      </w:r>
      <w:r w:rsidR="00163CD5">
        <w:rPr>
          <w:rFonts w:ascii="Times New Roman" w:hAnsi="Times New Roman" w:cs="Times New Roman"/>
          <w:color w:val="000000"/>
        </w:rPr>
        <w:t xml:space="preserve">many genotypes </w:t>
      </w:r>
      <w:r w:rsidR="00F60A13">
        <w:rPr>
          <w:rFonts w:ascii="Times New Roman" w:hAnsi="Times New Roman" w:cs="Times New Roman"/>
          <w:color w:val="000000"/>
        </w:rPr>
        <w:t>have complimentary food web compositions.</w:t>
      </w:r>
      <w:r w:rsidR="00163CD5">
        <w:rPr>
          <w:rFonts w:ascii="Times New Roman" w:hAnsi="Times New Roman" w:cs="Times New Roman"/>
          <w:iCs/>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Del="000C3D93" w:rsidRDefault="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del w:id="4" w:author="Gregory Crutsinger" w:date="2015-04-22T17:12:00Z"/>
          <w:rFonts w:ascii="Times New Roman" w:hAnsi="Times New Roman" w:cs="Times New Roman"/>
          <w:color w:val="000000"/>
        </w:rPr>
        <w:pPrChange w:id="5" w:author="Gregory Crutsinger" w:date="2015-04-22T17:12: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PrChange>
      </w:pPr>
      <w:r w:rsidRPr="00804B90">
        <w:rPr>
          <w:rFonts w:ascii="Times New Roman" w:hAnsi="Times New Roman" w:cs="Times New Roman"/>
          <w:b/>
          <w:bCs/>
          <w:color w:val="000000"/>
        </w:rPr>
        <w:t>D</w:t>
      </w:r>
      <w:r w:rsidRPr="00804B90">
        <w:rPr>
          <w:rFonts w:ascii="Times New Roman" w:hAnsi="Times New Roman" w:cs="Times New Roman"/>
          <w:b/>
          <w:bCs/>
          <w:color w:val="000000"/>
          <w:sz w:val="20"/>
          <w:szCs w:val="20"/>
        </w:rPr>
        <w:t>ISCUSSION</w:t>
      </w:r>
    </w:p>
    <w:p w:rsidR="000C3D93" w:rsidRPr="00804B90" w:rsidRDefault="000C3D9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6" w:author="Gregory Crutsinger" w:date="2015-04-22T17:12:00Z"/>
          <w:rFonts w:ascii="Times New Roman" w:hAnsi="Times New Roman" w:cs="Times New Roman"/>
          <w:b/>
          <w:bCs/>
          <w:color w:val="000000"/>
          <w:sz w:val="20"/>
          <w:szCs w:val="20"/>
        </w:rPr>
      </w:pPr>
    </w:p>
    <w:p w:rsidR="00804B90" w:rsidRPr="00804B90" w:rsidRDefault="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Change w:id="7" w:author="Gregory Crutsinger" w:date="2015-04-22T17:12: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PrChange>
      </w:pPr>
    </w:p>
    <w:p w:rsidR="00804B90" w:rsidRPr="00804B90" w:rsidRDefault="000C3D9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ins w:id="8" w:author="Gregory Crutsinger" w:date="2015-04-22T17:12:00Z">
        <w:r w:rsidRPr="00804B90">
          <w:rPr>
            <w:rFonts w:ascii="Times New Roman" w:hAnsi="Times New Roman" w:cs="Times New Roman"/>
            <w:color w:val="000000"/>
          </w:rPr>
          <w:t xml:space="preserve">Our </w:t>
        </w:r>
        <w:r>
          <w:rPr>
            <w:rFonts w:ascii="Times New Roman" w:hAnsi="Times New Roman" w:cs="Times New Roman"/>
            <w:color w:val="000000"/>
          </w:rPr>
          <w:t>study</w:t>
        </w:r>
        <w:r w:rsidRPr="00804B90">
          <w:rPr>
            <w:rFonts w:ascii="Times New Roman" w:hAnsi="Times New Roman" w:cs="Times New Roman"/>
            <w:color w:val="000000"/>
          </w:rPr>
          <w:t xml:space="preserve"> provide</w:t>
        </w:r>
        <w:r>
          <w:rPr>
            <w:rFonts w:ascii="Times New Roman" w:hAnsi="Times New Roman" w:cs="Times New Roman"/>
            <w:color w:val="000000"/>
          </w:rPr>
          <w:t>s</w:t>
        </w:r>
        <w:r w:rsidRPr="00804B90">
          <w:rPr>
            <w:rFonts w:ascii="Times New Roman" w:hAnsi="Times New Roman" w:cs="Times New Roman"/>
            <w:color w:val="000000"/>
          </w:rPr>
          <w:t xml:space="preserve"> some of the first </w:t>
        </w:r>
        <w:r>
          <w:rPr>
            <w:rFonts w:ascii="Times New Roman" w:hAnsi="Times New Roman" w:cs="Times New Roman"/>
            <w:color w:val="000000"/>
          </w:rPr>
          <w:t xml:space="preserve">empirical </w:t>
        </w:r>
        <w:r w:rsidRPr="00804B90">
          <w:rPr>
            <w:rFonts w:ascii="Times New Roman" w:hAnsi="Times New Roman" w:cs="Times New Roman"/>
            <w:color w:val="000000"/>
          </w:rPr>
          <w:t xml:space="preserve">evidence of a genetic basis for </w:t>
        </w:r>
        <w:r>
          <w:rPr>
            <w:rFonts w:ascii="Times New Roman" w:hAnsi="Times New Roman" w:cs="Times New Roman"/>
            <w:color w:val="000000"/>
          </w:rPr>
          <w:t>the</w:t>
        </w:r>
        <w:r w:rsidRPr="00804B90">
          <w:rPr>
            <w:rFonts w:ascii="Times New Roman" w:hAnsi="Times New Roman" w:cs="Times New Roman"/>
            <w:color w:val="000000"/>
          </w:rPr>
          <w:t xml:space="preserve"> structure </w:t>
        </w:r>
        <w:r>
          <w:rPr>
            <w:rFonts w:ascii="Times New Roman" w:hAnsi="Times New Roman" w:cs="Times New Roman"/>
            <w:color w:val="000000"/>
          </w:rPr>
          <w:t xml:space="preserve">of ecological networks </w:t>
        </w:r>
        <w:r w:rsidRPr="00804B90">
          <w:rPr>
            <w:rFonts w:ascii="Times New Roman" w:hAnsi="Times New Roman" w:cs="Times New Roman"/>
            <w:color w:val="000000"/>
          </w:rPr>
          <w:t xml:space="preserve">and </w:t>
        </w:r>
        <w:r>
          <w:rPr>
            <w:rFonts w:ascii="Times New Roman" w:hAnsi="Times New Roman" w:cs="Times New Roman"/>
            <w:color w:val="000000"/>
          </w:rPr>
          <w:t>supports theoretical predictions for how</w:t>
        </w:r>
        <w:r w:rsidRPr="00804B90">
          <w:rPr>
            <w:rFonts w:ascii="Times New Roman" w:hAnsi="Times New Roman" w:cs="Times New Roman"/>
            <w:color w:val="000000"/>
          </w:rPr>
          <w:t xml:space="preserve"> </w:t>
        </w:r>
        <w:r>
          <w:rPr>
            <w:rFonts w:ascii="Times New Roman" w:hAnsi="Times New Roman" w:cs="Times New Roman"/>
            <w:color w:val="000000"/>
          </w:rPr>
          <w:t>changes in</w:t>
        </w:r>
        <w:r w:rsidRPr="00804B90">
          <w:rPr>
            <w:rFonts w:ascii="Times New Roman" w:hAnsi="Times New Roman" w:cs="Times New Roman"/>
            <w:color w:val="000000"/>
          </w:rPr>
          <w:t xml:space="preserve"> </w:t>
        </w:r>
        <w:r>
          <w:rPr>
            <w:rFonts w:ascii="Times New Roman" w:hAnsi="Times New Roman" w:cs="Times New Roman"/>
            <w:color w:val="000000"/>
          </w:rPr>
          <w:t xml:space="preserve">genetic variation may lead to the assembly or </w:t>
        </w:r>
        <w:r w:rsidRPr="00804B90">
          <w:rPr>
            <w:rFonts w:ascii="Times New Roman" w:hAnsi="Times New Roman" w:cs="Times New Roman"/>
            <w:color w:val="000000"/>
          </w:rPr>
          <w:t xml:space="preserve">disassembly of </w:t>
        </w:r>
        <w:r>
          <w:rPr>
            <w:rFonts w:ascii="Times New Roman" w:hAnsi="Times New Roman" w:cs="Times New Roman"/>
            <w:color w:val="000000"/>
          </w:rPr>
          <w:t>networks (</w:t>
        </w:r>
        <w:proofErr w:type="spellStart"/>
        <w:r>
          <w:rPr>
            <w:rFonts w:ascii="Times New Roman" w:hAnsi="Times New Roman" w:cs="Times New Roman"/>
            <w:color w:val="000000"/>
          </w:rPr>
          <w:t>Moya-Larano</w:t>
        </w:r>
        <w:proofErr w:type="spellEnd"/>
        <w:r>
          <w:rPr>
            <w:rFonts w:ascii="Times New Roman" w:hAnsi="Times New Roman" w:cs="Times New Roman"/>
            <w:color w:val="000000"/>
          </w:rPr>
          <w:t xml:space="preserve"> 2012, </w:t>
        </w:r>
        <w:proofErr w:type="spellStart"/>
        <w:r>
          <w:rPr>
            <w:rFonts w:ascii="Times New Roman" w:hAnsi="Times New Roman" w:cs="Times New Roman"/>
            <w:color w:val="000000"/>
          </w:rPr>
          <w:t>Bolnick</w:t>
        </w:r>
        <w:proofErr w:type="spellEnd"/>
        <w:r>
          <w:rPr>
            <w:rFonts w:ascii="Times New Roman" w:hAnsi="Times New Roman" w:cs="Times New Roman"/>
            <w:color w:val="000000"/>
          </w:rPr>
          <w:t xml:space="preserve"> et al. 2012)</w:t>
        </w:r>
        <w:r w:rsidRPr="00804B90">
          <w:rPr>
            <w:rFonts w:ascii="Times New Roman" w:hAnsi="Times New Roman" w:cs="Times New Roman"/>
            <w:color w:val="000000"/>
          </w:rPr>
          <w:t>.</w:t>
        </w:r>
        <w:r>
          <w:rPr>
            <w:rFonts w:ascii="Times New Roman" w:hAnsi="Times New Roman" w:cs="Times New Roman"/>
            <w:color w:val="000000"/>
          </w:rPr>
          <w:t xml:space="preserve"> </w:t>
        </w:r>
      </w:ins>
      <w:r w:rsidR="00804B90" w:rsidRPr="00804B90">
        <w:rPr>
          <w:rFonts w:ascii="Times New Roman" w:hAnsi="Times New Roman" w:cs="Times New Roman"/>
          <w:color w:val="000000"/>
        </w:rPr>
        <w:t>W</w:t>
      </w:r>
      <w:ins w:id="9" w:author="Gregory Crutsinger" w:date="2015-04-22T17:12:00Z">
        <w:r>
          <w:rPr>
            <w:rFonts w:ascii="Times New Roman" w:hAnsi="Times New Roman" w:cs="Times New Roman"/>
            <w:color w:val="000000"/>
          </w:rPr>
          <w:t>ithin a large-scale common garden experiment, we</w:t>
        </w:r>
      </w:ins>
      <w:del w:id="10" w:author="Gregory Crutsinger" w:date="2015-04-22T17:12:00Z">
        <w:r w:rsidR="00804B90" w:rsidRPr="00804B90" w:rsidDel="000C3D93">
          <w:rPr>
            <w:rFonts w:ascii="Times New Roman" w:hAnsi="Times New Roman" w:cs="Times New Roman"/>
            <w:color w:val="000000"/>
          </w:rPr>
          <w:delText>e</w:delText>
        </w:r>
      </w:del>
      <w:r w:rsidR="00804B90" w:rsidRPr="00804B90">
        <w:rPr>
          <w:rFonts w:ascii="Times New Roman" w:hAnsi="Times New Roman" w:cs="Times New Roman"/>
          <w:color w:val="000000"/>
        </w:rPr>
        <w:t xml:space="preserve"> </w:t>
      </w:r>
      <w:del w:id="11" w:author="Gregory Crutsinger" w:date="2015-04-22T17:10:00Z">
        <w:r w:rsidR="00804B90" w:rsidRPr="00804B90" w:rsidDel="000C3D93">
          <w:rPr>
            <w:rFonts w:ascii="Times New Roman" w:hAnsi="Times New Roman" w:cs="Times New Roman"/>
            <w:color w:val="000000"/>
          </w:rPr>
          <w:delText>found that</w:delText>
        </w:r>
      </w:del>
      <w:ins w:id="12" w:author="Gregory Crutsinger" w:date="2015-04-22T17:10:00Z">
        <w:r>
          <w:rPr>
            <w:rFonts w:ascii="Times New Roman" w:hAnsi="Times New Roman" w:cs="Times New Roman"/>
            <w:color w:val="000000"/>
          </w:rPr>
          <w:t>observed cascading effects of</w:t>
        </w:r>
      </w:ins>
      <w:r w:rsidR="000A53CB">
        <w:rPr>
          <w:rFonts w:ascii="Times New Roman" w:hAnsi="Times New Roman" w:cs="Times New Roman"/>
          <w:color w:val="000000"/>
        </w:rPr>
        <w:t xml:space="preserve"> genetic variation in a </w:t>
      </w:r>
      <w:ins w:id="13" w:author="Gregory Crutsinger" w:date="2015-04-22T17:11:00Z">
        <w:r>
          <w:rPr>
            <w:rFonts w:ascii="Times New Roman" w:hAnsi="Times New Roman" w:cs="Times New Roman"/>
            <w:color w:val="000000"/>
          </w:rPr>
          <w:t>dominant host-</w:t>
        </w:r>
      </w:ins>
      <w:del w:id="14" w:author="Gregory Crutsinger" w:date="2015-04-22T17:11:00Z">
        <w:r w:rsidR="000A53CB" w:rsidDel="000C3D93">
          <w:rPr>
            <w:rFonts w:ascii="Times New Roman" w:hAnsi="Times New Roman" w:cs="Times New Roman"/>
            <w:color w:val="000000"/>
          </w:rPr>
          <w:delText>foundation</w:delText>
        </w:r>
        <w:r w:rsidR="00804B90" w:rsidRPr="00804B90" w:rsidDel="000C3D93">
          <w:rPr>
            <w:rFonts w:ascii="Times New Roman" w:hAnsi="Times New Roman" w:cs="Times New Roman"/>
            <w:color w:val="000000"/>
          </w:rPr>
          <w:delText xml:space="preserve"> </w:delText>
        </w:r>
      </w:del>
      <w:r w:rsidR="00804B90" w:rsidRPr="00804B90">
        <w:rPr>
          <w:rFonts w:ascii="Times New Roman" w:hAnsi="Times New Roman" w:cs="Times New Roman"/>
          <w:color w:val="000000"/>
        </w:rPr>
        <w:t xml:space="preserve">plant species </w:t>
      </w:r>
      <w:del w:id="15" w:author="Gregory Crutsinger" w:date="2015-04-22T17:10:00Z">
        <w:r w:rsidR="00804B90" w:rsidRPr="00804B90" w:rsidDel="000C3D93">
          <w:rPr>
            <w:rFonts w:ascii="Times New Roman" w:hAnsi="Times New Roman" w:cs="Times New Roman"/>
            <w:color w:val="000000"/>
          </w:rPr>
          <w:delText>had cascading e</w:delText>
        </w:r>
        <w:r w:rsidR="00250B95" w:rsidDel="000C3D93">
          <w:rPr>
            <w:rFonts w:ascii="Times New Roman" w:hAnsi="Times New Roman" w:cs="Times New Roman"/>
            <w:color w:val="000000"/>
          </w:rPr>
          <w:delText>ffects</w:delText>
        </w:r>
      </w:del>
      <w:r w:rsidR="00250B95">
        <w:rPr>
          <w:rFonts w:ascii="Times New Roman" w:hAnsi="Times New Roman" w:cs="Times New Roman"/>
          <w:color w:val="000000"/>
        </w:rPr>
        <w:t xml:space="preserve"> on the composition of a plant-</w:t>
      </w:r>
      <w:r w:rsidR="00804B90" w:rsidRPr="00804B90">
        <w:rPr>
          <w:rFonts w:ascii="Times New Roman" w:hAnsi="Times New Roman" w:cs="Times New Roman"/>
          <w:color w:val="000000"/>
        </w:rPr>
        <w:t xml:space="preserve">insect food web, resulting in a positive relationship between </w:t>
      </w:r>
      <w:r w:rsidR="00250B95">
        <w:rPr>
          <w:rFonts w:ascii="Times New Roman" w:hAnsi="Times New Roman" w:cs="Times New Roman"/>
          <w:color w:val="000000"/>
        </w:rPr>
        <w:t>willow genetic variation and</w:t>
      </w:r>
      <w:r w:rsidR="00804B90" w:rsidRPr="00804B90">
        <w:rPr>
          <w:rFonts w:ascii="Times New Roman" w:hAnsi="Times New Roman" w:cs="Times New Roman"/>
          <w:color w:val="000000"/>
        </w:rPr>
        <w:t xml:space="preserve"> food web complexity. </w:t>
      </w:r>
      <w:del w:id="16" w:author="Gregory Crutsinger" w:date="2015-04-22T17:11:00Z">
        <w:r w:rsidR="00804B90" w:rsidRPr="00804B90" w:rsidDel="000C3D93">
          <w:rPr>
            <w:rFonts w:ascii="Times New Roman" w:hAnsi="Times New Roman" w:cs="Times New Roman"/>
            <w:color w:val="000000"/>
          </w:rPr>
          <w:delText>These cascading</w:delText>
        </w:r>
      </w:del>
      <w:ins w:id="17" w:author="Gregory Crutsinger" w:date="2015-04-22T17:11:00Z">
        <w:r>
          <w:rPr>
            <w:rFonts w:ascii="Times New Roman" w:hAnsi="Times New Roman" w:cs="Times New Roman"/>
            <w:color w:val="000000"/>
          </w:rPr>
          <w:t>Genetic</w:t>
        </w:r>
      </w:ins>
      <w:r w:rsidR="00804B90" w:rsidRPr="00804B90">
        <w:rPr>
          <w:rFonts w:ascii="Times New Roman" w:hAnsi="Times New Roman" w:cs="Times New Roman"/>
          <w:color w:val="000000"/>
        </w:rPr>
        <w:t xml:space="preserve"> effects occurred through the </w:t>
      </w:r>
      <w:del w:id="18" w:author="Gregory Crutsinger" w:date="2015-04-22T17:11:00Z">
        <w:r w:rsidR="00804B90" w:rsidRPr="00804B90" w:rsidDel="000C3D93">
          <w:rPr>
            <w:rFonts w:ascii="Times New Roman" w:hAnsi="Times New Roman" w:cs="Times New Roman"/>
            <w:color w:val="000000"/>
          </w:rPr>
          <w:delText>effects of di</w:delText>
        </w:r>
        <w:r w:rsidR="00141F50" w:rsidDel="000C3D93">
          <w:rPr>
            <w:rFonts w:ascii="Times New Roman" w:hAnsi="Times New Roman" w:cs="Times New Roman"/>
            <w:color w:val="000000"/>
          </w:rPr>
          <w:delText>fferent</w:delText>
        </w:r>
      </w:del>
      <w:ins w:id="19" w:author="Gregory Crutsinger" w:date="2015-04-22T17:11:00Z">
        <w:r>
          <w:rPr>
            <w:rFonts w:ascii="Times New Roman" w:hAnsi="Times New Roman" w:cs="Times New Roman"/>
            <w:color w:val="000000"/>
          </w:rPr>
          <w:t>variation in susceptibility among</w:t>
        </w:r>
      </w:ins>
      <w:r w:rsidR="00141F50">
        <w:rPr>
          <w:rFonts w:ascii="Times New Roman" w:hAnsi="Times New Roman" w:cs="Times New Roman"/>
          <w:color w:val="000000"/>
        </w:rPr>
        <w:t xml:space="preserve"> willow genotypes </w:t>
      </w:r>
      <w:ins w:id="20" w:author="Gregory Crutsinger" w:date="2015-04-22T17:11:00Z">
        <w:r>
          <w:rPr>
            <w:rFonts w:ascii="Times New Roman" w:hAnsi="Times New Roman" w:cs="Times New Roman"/>
            <w:color w:val="000000"/>
          </w:rPr>
          <w:t>to</w:t>
        </w:r>
      </w:ins>
      <w:del w:id="21" w:author="Gregory Crutsinger" w:date="2015-04-22T17:11:00Z">
        <w:r w:rsidR="00141F50" w:rsidDel="000C3D93">
          <w:rPr>
            <w:rFonts w:ascii="Times New Roman" w:hAnsi="Times New Roman" w:cs="Times New Roman"/>
            <w:color w:val="000000"/>
          </w:rPr>
          <w:delText>on</w:delText>
        </w:r>
      </w:del>
      <w:r w:rsidR="00141F50">
        <w:rPr>
          <w:rFonts w:ascii="Times New Roman" w:hAnsi="Times New Roman" w:cs="Times New Roman"/>
          <w:color w:val="000000"/>
        </w:rPr>
        <w:t xml:space="preserve"> </w:t>
      </w:r>
      <w:r w:rsidR="00804B90" w:rsidRPr="00804B90">
        <w:rPr>
          <w:rFonts w:ascii="Times New Roman" w:hAnsi="Times New Roman" w:cs="Times New Roman"/>
          <w:color w:val="000000"/>
        </w:rPr>
        <w:t>galling herbivores, which</w:t>
      </w:r>
      <w:ins w:id="22" w:author="Gregory Crutsinger" w:date="2015-04-22T17:11:00Z">
        <w:r>
          <w:rPr>
            <w:rFonts w:ascii="Times New Roman" w:hAnsi="Times New Roman" w:cs="Times New Roman"/>
            <w:color w:val="000000"/>
          </w:rPr>
          <w:t>,</w:t>
        </w:r>
      </w:ins>
      <w:r w:rsidR="00804B90" w:rsidRPr="00804B90">
        <w:rPr>
          <w:rFonts w:ascii="Times New Roman" w:hAnsi="Times New Roman" w:cs="Times New Roman"/>
          <w:color w:val="000000"/>
        </w:rPr>
        <w:t xml:space="preserve"> in turn, determined the composition and strength of trophic interactions with a suite of </w:t>
      </w:r>
      <w:del w:id="23" w:author="Gregory Crutsinger" w:date="2015-04-22T17:11:00Z">
        <w:r w:rsidR="00250B95" w:rsidDel="000C3D93">
          <w:rPr>
            <w:rFonts w:ascii="Times New Roman" w:hAnsi="Times New Roman" w:cs="Times New Roman"/>
            <w:color w:val="000000"/>
          </w:rPr>
          <w:delText xml:space="preserve">insect </w:delText>
        </w:r>
      </w:del>
      <w:r w:rsidR="00250B95">
        <w:rPr>
          <w:rFonts w:ascii="Times New Roman" w:hAnsi="Times New Roman" w:cs="Times New Roman"/>
          <w:color w:val="000000"/>
        </w:rPr>
        <w:t>parasitoid</w:t>
      </w:r>
      <w:r w:rsidR="00804B90" w:rsidRPr="00804B90">
        <w:rPr>
          <w:rFonts w:ascii="Times New Roman" w:hAnsi="Times New Roman" w:cs="Times New Roman"/>
          <w:color w:val="000000"/>
        </w:rPr>
        <w:t xml:space="preserve">s. As a result, food web complexity </w:t>
      </w:r>
      <w:ins w:id="24" w:author="Gregory Crutsinger" w:date="2015-04-22T17:12:00Z">
        <w:r>
          <w:rPr>
            <w:rFonts w:ascii="Times New Roman" w:hAnsi="Times New Roman" w:cs="Times New Roman"/>
            <w:color w:val="000000"/>
          </w:rPr>
          <w:t>varied???</w:t>
        </w:r>
      </w:ins>
      <w:del w:id="25" w:author="Gregory Crutsinger" w:date="2015-04-22T17:12:00Z">
        <w:r w:rsidR="00804B90" w:rsidRPr="00804B90" w:rsidDel="000C3D93">
          <w:rPr>
            <w:rFonts w:ascii="Times New Roman" w:hAnsi="Times New Roman" w:cs="Times New Roman"/>
            <w:color w:val="000000"/>
          </w:rPr>
          <w:delText>increased</w:delText>
        </w:r>
      </w:del>
      <w:r w:rsidR="00804B90" w:rsidRPr="00804B90">
        <w:rPr>
          <w:rFonts w:ascii="Times New Roman" w:hAnsi="Times New Roman" w:cs="Times New Roman"/>
          <w:color w:val="000000"/>
        </w:rPr>
        <w:t xml:space="preserve"> </w:t>
      </w:r>
      <w:proofErr w:type="gramStart"/>
      <w:r w:rsidR="00804B90" w:rsidRPr="00804B90">
        <w:rPr>
          <w:rFonts w:ascii="Times New Roman" w:hAnsi="Times New Roman" w:cs="Times New Roman"/>
          <w:color w:val="000000"/>
        </w:rPr>
        <w:t>by</w:t>
      </w:r>
      <w:proofErr w:type="gramEnd"/>
      <w:r w:rsidR="00804B90" w:rsidRPr="00804B90">
        <w:rPr>
          <w:rFonts w:ascii="Times New Roman" w:hAnsi="Times New Roman" w:cs="Times New Roman"/>
          <w:color w:val="000000"/>
        </w:rPr>
        <w:t xml:space="preserve"> </w:t>
      </w:r>
      <w:r w:rsidR="00141F50">
        <w:rPr>
          <w:rFonts w:ascii="Times New Roman" w:hAnsi="Times New Roman" w:cs="Times New Roman"/>
          <w:color w:val="000000"/>
        </w:rPr>
        <w:t xml:space="preserve">50% </w:t>
      </w:r>
      <w:r w:rsidR="00250B95">
        <w:rPr>
          <w:rFonts w:ascii="Times New Roman" w:hAnsi="Times New Roman" w:cs="Times New Roman"/>
          <w:color w:val="000000"/>
        </w:rPr>
        <w:t xml:space="preserve">over the range of genetic variation </w:t>
      </w:r>
      <w:ins w:id="26" w:author="Gregory Crutsinger" w:date="2015-04-22T17:12:00Z">
        <w:r>
          <w:rPr>
            <w:rFonts w:ascii="Times New Roman" w:hAnsi="Times New Roman" w:cs="Times New Roman"/>
            <w:color w:val="000000"/>
          </w:rPr>
          <w:t>with</w:t>
        </w:r>
      </w:ins>
      <w:r w:rsidR="00804B90" w:rsidRPr="00804B90">
        <w:rPr>
          <w:rFonts w:ascii="Times New Roman" w:hAnsi="Times New Roman" w:cs="Times New Roman"/>
          <w:color w:val="000000"/>
        </w:rPr>
        <w:t>in the plant population. </w:t>
      </w:r>
      <w:del w:id="27" w:author="Gregory Crutsinger" w:date="2015-04-22T17:12:00Z">
        <w:r w:rsidR="00804B90" w:rsidRPr="00804B90" w:rsidDel="000C3D93">
          <w:rPr>
            <w:rFonts w:ascii="Times New Roman" w:hAnsi="Times New Roman" w:cs="Times New Roman"/>
            <w:color w:val="000000"/>
          </w:rPr>
          <w:delText xml:space="preserve"> Our </w:delText>
        </w:r>
        <w:r w:rsidR="00141F50" w:rsidDel="000C3D93">
          <w:rPr>
            <w:rFonts w:ascii="Times New Roman" w:hAnsi="Times New Roman" w:cs="Times New Roman"/>
            <w:color w:val="000000"/>
          </w:rPr>
          <w:delText>study</w:delText>
        </w:r>
        <w:r w:rsidR="00804B90" w:rsidRPr="00804B90" w:rsidDel="000C3D93">
          <w:rPr>
            <w:rFonts w:ascii="Times New Roman" w:hAnsi="Times New Roman" w:cs="Times New Roman"/>
            <w:color w:val="000000"/>
          </w:rPr>
          <w:delText xml:space="preserve"> provide</w:delText>
        </w:r>
        <w:r w:rsidR="00141F50" w:rsidDel="000C3D93">
          <w:rPr>
            <w:rFonts w:ascii="Times New Roman" w:hAnsi="Times New Roman" w:cs="Times New Roman"/>
            <w:color w:val="000000"/>
          </w:rPr>
          <w:delText>s</w:delText>
        </w:r>
        <w:r w:rsidR="00804B90" w:rsidRPr="00804B90" w:rsidDel="000C3D93">
          <w:rPr>
            <w:rFonts w:ascii="Times New Roman" w:hAnsi="Times New Roman" w:cs="Times New Roman"/>
            <w:color w:val="000000"/>
          </w:rPr>
          <w:delText xml:space="preserve"> some of the first </w:delText>
        </w:r>
        <w:r w:rsidR="0097368A" w:rsidDel="000C3D93">
          <w:rPr>
            <w:rFonts w:ascii="Times New Roman" w:hAnsi="Times New Roman" w:cs="Times New Roman"/>
            <w:color w:val="000000"/>
          </w:rPr>
          <w:delText xml:space="preserve">empirical </w:delText>
        </w:r>
        <w:r w:rsidR="00804B90" w:rsidRPr="00804B90" w:rsidDel="000C3D93">
          <w:rPr>
            <w:rFonts w:ascii="Times New Roman" w:hAnsi="Times New Roman" w:cs="Times New Roman"/>
            <w:color w:val="000000"/>
          </w:rPr>
          <w:delText xml:space="preserve">evidence of a genetic basis for </w:delText>
        </w:r>
        <w:r w:rsidR="000409DE" w:rsidDel="000C3D93">
          <w:rPr>
            <w:rFonts w:ascii="Times New Roman" w:hAnsi="Times New Roman" w:cs="Times New Roman"/>
            <w:color w:val="000000"/>
          </w:rPr>
          <w:delText>the</w:delText>
        </w:r>
        <w:r w:rsidR="00804B90" w:rsidRPr="00804B90" w:rsidDel="000C3D93">
          <w:rPr>
            <w:rFonts w:ascii="Times New Roman" w:hAnsi="Times New Roman" w:cs="Times New Roman"/>
            <w:color w:val="000000"/>
          </w:rPr>
          <w:delText xml:space="preserve"> structure </w:delText>
        </w:r>
        <w:r w:rsidR="000409DE" w:rsidDel="000C3D93">
          <w:rPr>
            <w:rFonts w:ascii="Times New Roman" w:hAnsi="Times New Roman" w:cs="Times New Roman"/>
            <w:color w:val="000000"/>
          </w:rPr>
          <w:delText xml:space="preserve">of ecological networks </w:delText>
        </w:r>
        <w:r w:rsidR="00804B90" w:rsidRPr="00804B90" w:rsidDel="000C3D93">
          <w:rPr>
            <w:rFonts w:ascii="Times New Roman" w:hAnsi="Times New Roman" w:cs="Times New Roman"/>
            <w:color w:val="000000"/>
          </w:rPr>
          <w:delText xml:space="preserve">and </w:delText>
        </w:r>
        <w:r w:rsidR="00141F50" w:rsidDel="000C3D93">
          <w:rPr>
            <w:rFonts w:ascii="Times New Roman" w:hAnsi="Times New Roman" w:cs="Times New Roman"/>
            <w:color w:val="000000"/>
          </w:rPr>
          <w:delText>support</w:delText>
        </w:r>
        <w:r w:rsidR="002B6BDD" w:rsidDel="000C3D93">
          <w:rPr>
            <w:rFonts w:ascii="Times New Roman" w:hAnsi="Times New Roman" w:cs="Times New Roman"/>
            <w:color w:val="000000"/>
          </w:rPr>
          <w:delText>s</w:delText>
        </w:r>
        <w:r w:rsidR="00141F50" w:rsidDel="000C3D93">
          <w:rPr>
            <w:rFonts w:ascii="Times New Roman" w:hAnsi="Times New Roman" w:cs="Times New Roman"/>
            <w:color w:val="000000"/>
          </w:rPr>
          <w:delText xml:space="preserve"> theoretical </w:delText>
        </w:r>
        <w:r w:rsidR="002B6BDD" w:rsidDel="000C3D93">
          <w:rPr>
            <w:rFonts w:ascii="Times New Roman" w:hAnsi="Times New Roman" w:cs="Times New Roman"/>
            <w:color w:val="000000"/>
          </w:rPr>
          <w:delText>predictions for how</w:delText>
        </w:r>
        <w:r w:rsidR="00804B90" w:rsidRPr="00804B90" w:rsidDel="000C3D93">
          <w:rPr>
            <w:rFonts w:ascii="Times New Roman" w:hAnsi="Times New Roman" w:cs="Times New Roman"/>
            <w:color w:val="000000"/>
          </w:rPr>
          <w:delText xml:space="preserve"> </w:delText>
        </w:r>
        <w:r w:rsidR="00141F50" w:rsidDel="000C3D93">
          <w:rPr>
            <w:rFonts w:ascii="Times New Roman" w:hAnsi="Times New Roman" w:cs="Times New Roman"/>
            <w:color w:val="000000"/>
          </w:rPr>
          <w:delText>changes in</w:delText>
        </w:r>
        <w:r w:rsidR="00804B90" w:rsidRPr="00804B90" w:rsidDel="000C3D93">
          <w:rPr>
            <w:rFonts w:ascii="Times New Roman" w:hAnsi="Times New Roman" w:cs="Times New Roman"/>
            <w:color w:val="000000"/>
          </w:rPr>
          <w:delText xml:space="preserve"> </w:delText>
        </w:r>
        <w:r w:rsidR="00250B95" w:rsidDel="000C3D93">
          <w:rPr>
            <w:rFonts w:ascii="Times New Roman" w:hAnsi="Times New Roman" w:cs="Times New Roman"/>
            <w:color w:val="000000"/>
          </w:rPr>
          <w:delText>genetic variation</w:delText>
        </w:r>
        <w:r w:rsidR="002B6BDD" w:rsidDel="000C3D93">
          <w:rPr>
            <w:rFonts w:ascii="Times New Roman" w:hAnsi="Times New Roman" w:cs="Times New Roman"/>
            <w:color w:val="000000"/>
          </w:rPr>
          <w:delText xml:space="preserve"> may lead to the assembly or </w:delText>
        </w:r>
        <w:r w:rsidR="00804B90" w:rsidRPr="00804B90" w:rsidDel="000C3D93">
          <w:rPr>
            <w:rFonts w:ascii="Times New Roman" w:hAnsi="Times New Roman" w:cs="Times New Roman"/>
            <w:color w:val="000000"/>
          </w:rPr>
          <w:delText xml:space="preserve">disassembly of </w:delText>
        </w:r>
        <w:r w:rsidR="000409DE" w:rsidDel="000C3D93">
          <w:rPr>
            <w:rFonts w:ascii="Times New Roman" w:hAnsi="Times New Roman" w:cs="Times New Roman"/>
            <w:color w:val="000000"/>
          </w:rPr>
          <w:delText xml:space="preserve">networks </w:delText>
        </w:r>
        <w:r w:rsidR="0097368A" w:rsidDel="000C3D93">
          <w:rPr>
            <w:rFonts w:ascii="Times New Roman" w:hAnsi="Times New Roman" w:cs="Times New Roman"/>
            <w:color w:val="000000"/>
          </w:rPr>
          <w:delText xml:space="preserve">(Moya-Larano 2012, </w:delText>
        </w:r>
        <w:r w:rsidR="00141F50" w:rsidDel="000C3D93">
          <w:rPr>
            <w:rFonts w:ascii="Times New Roman" w:hAnsi="Times New Roman" w:cs="Times New Roman"/>
            <w:color w:val="000000"/>
          </w:rPr>
          <w:delText>Bolnick</w:delText>
        </w:r>
        <w:r w:rsidR="0097368A" w:rsidDel="000C3D93">
          <w:rPr>
            <w:rFonts w:ascii="Times New Roman" w:hAnsi="Times New Roman" w:cs="Times New Roman"/>
            <w:color w:val="000000"/>
          </w:rPr>
          <w:delText xml:space="preserve"> et al.</w:delText>
        </w:r>
        <w:r w:rsidR="00141F50" w:rsidDel="000C3D93">
          <w:rPr>
            <w:rFonts w:ascii="Times New Roman" w:hAnsi="Times New Roman" w:cs="Times New Roman"/>
            <w:color w:val="000000"/>
          </w:rPr>
          <w:delText xml:space="preserve"> 2012)</w:delText>
        </w:r>
        <w:r w:rsidR="00804B90" w:rsidRPr="00804B90" w:rsidDel="000C3D93">
          <w:rPr>
            <w:rFonts w:ascii="Times New Roman" w:hAnsi="Times New Roman" w:cs="Times New Roman"/>
            <w:color w:val="000000"/>
          </w:rPr>
          <w:delText xml:space="preserve">. </w:delText>
        </w:r>
      </w:del>
      <w:r w:rsidR="00804B90" w:rsidRPr="00804B90">
        <w:rPr>
          <w:rFonts w:ascii="Times New Roman" w:hAnsi="Times New Roman" w:cs="Times New Roman"/>
          <w:color w:val="000000"/>
        </w:rPr>
        <w:t xml:space="preserve">Taken together, our study presents a strong argument for </w:t>
      </w:r>
      <w:r w:rsidR="00E036E3">
        <w:rPr>
          <w:rFonts w:ascii="Times New Roman" w:hAnsi="Times New Roman" w:cs="Times New Roman"/>
          <w:color w:val="000000"/>
        </w:rPr>
        <w:t xml:space="preserve">understanding how </w:t>
      </w:r>
      <w:r w:rsidR="00A548B2">
        <w:rPr>
          <w:rFonts w:ascii="Times New Roman" w:hAnsi="Times New Roman" w:cs="Times New Roman"/>
          <w:color w:val="000000"/>
        </w:rPr>
        <w:t>the gain/lose of genetic variation</w:t>
      </w:r>
      <w:r w:rsidR="00E036E3">
        <w:rPr>
          <w:rFonts w:ascii="Times New Roman" w:hAnsi="Times New Roman" w:cs="Times New Roman"/>
          <w:color w:val="000000"/>
        </w:rPr>
        <w:t xml:space="preserve"> at key nodes in a network will shape the structure and stability of ecological networks.</w:t>
      </w:r>
    </w:p>
    <w:p w:rsidR="00E036E3" w:rsidRDefault="00E036E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242487"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Our findings </w:t>
      </w:r>
      <w:r w:rsidR="00A878A0">
        <w:rPr>
          <w:rFonts w:ascii="Times New Roman" w:hAnsi="Times New Roman" w:cs="Times New Roman"/>
          <w:color w:val="000000"/>
        </w:rPr>
        <w:t>provide strong support for</w:t>
      </w:r>
      <w:r>
        <w:rPr>
          <w:rFonts w:ascii="Times New Roman" w:hAnsi="Times New Roman" w:cs="Times New Roman"/>
          <w:color w:val="000000"/>
        </w:rPr>
        <w:t xml:space="preserve"> the notion that genetic variation within </w:t>
      </w:r>
      <w:del w:id="28" w:author="Gregory Crutsinger" w:date="2015-04-22T17:13:00Z">
        <w:r w:rsidR="000B7738" w:rsidDel="000C3D93">
          <w:rPr>
            <w:rFonts w:ascii="Times New Roman" w:hAnsi="Times New Roman" w:cs="Times New Roman"/>
            <w:color w:val="000000"/>
          </w:rPr>
          <w:delText>a basal resource</w:delText>
        </w:r>
        <w:r w:rsidR="00A878A0" w:rsidDel="000C3D93">
          <w:rPr>
            <w:rFonts w:ascii="Times New Roman" w:hAnsi="Times New Roman" w:cs="Times New Roman"/>
            <w:color w:val="000000"/>
          </w:rPr>
          <w:delText xml:space="preserve"> begets</w:delText>
        </w:r>
      </w:del>
      <w:ins w:id="29" w:author="Gregory Crutsinger" w:date="2015-04-22T17:13:00Z">
        <w:r w:rsidR="000C3D93">
          <w:rPr>
            <w:rFonts w:ascii="Times New Roman" w:hAnsi="Times New Roman" w:cs="Times New Roman"/>
            <w:color w:val="000000"/>
          </w:rPr>
          <w:t>primary producers lead to</w:t>
        </w:r>
      </w:ins>
      <w:r w:rsidR="00A878A0">
        <w:rPr>
          <w:rFonts w:ascii="Times New Roman" w:hAnsi="Times New Roman" w:cs="Times New Roman"/>
          <w:color w:val="000000"/>
        </w:rPr>
        <w:t xml:space="preserve"> variability </w:t>
      </w:r>
      <w:ins w:id="30" w:author="Gregory Crutsinger" w:date="2015-04-22T17:13:00Z">
        <w:r w:rsidR="000C3D93">
          <w:rPr>
            <w:rFonts w:ascii="Times New Roman" w:hAnsi="Times New Roman" w:cs="Times New Roman"/>
            <w:color w:val="000000"/>
          </w:rPr>
          <w:t xml:space="preserve">at the </w:t>
        </w:r>
      </w:ins>
      <w:del w:id="31" w:author="Gregory Crutsinger" w:date="2015-04-22T17:13:00Z">
        <w:r w:rsidR="00A878A0" w:rsidDel="000C3D93">
          <w:rPr>
            <w:rFonts w:ascii="Times New Roman" w:hAnsi="Times New Roman" w:cs="Times New Roman"/>
            <w:color w:val="000000"/>
          </w:rPr>
          <w:delText xml:space="preserve">in the </w:delText>
        </w:r>
      </w:del>
      <w:r w:rsidR="00A878A0">
        <w:rPr>
          <w:rFonts w:ascii="Times New Roman" w:hAnsi="Times New Roman" w:cs="Times New Roman"/>
          <w:color w:val="000000"/>
        </w:rPr>
        <w:t>phenotyp</w:t>
      </w:r>
      <w:ins w:id="32" w:author="Gregory Crutsinger" w:date="2015-04-22T17:13:00Z">
        <w:r w:rsidR="000C3D93">
          <w:rPr>
            <w:rFonts w:ascii="Times New Roman" w:hAnsi="Times New Roman" w:cs="Times New Roman"/>
            <w:color w:val="000000"/>
          </w:rPr>
          <w:t>ic</w:t>
        </w:r>
      </w:ins>
      <w:del w:id="33" w:author="Gregory Crutsinger" w:date="2015-04-22T17:13:00Z">
        <w:r w:rsidR="00A878A0" w:rsidDel="000C3D93">
          <w:rPr>
            <w:rFonts w:ascii="Times New Roman" w:hAnsi="Times New Roman" w:cs="Times New Roman"/>
            <w:color w:val="000000"/>
          </w:rPr>
          <w:delText>es</w:delText>
        </w:r>
      </w:del>
      <w:r w:rsidR="00A878A0">
        <w:rPr>
          <w:rFonts w:ascii="Times New Roman" w:hAnsi="Times New Roman" w:cs="Times New Roman"/>
          <w:color w:val="000000"/>
        </w:rPr>
        <w:t xml:space="preserve">, </w:t>
      </w:r>
      <w:del w:id="34" w:author="Gregory Crutsinger" w:date="2015-04-22T17:13:00Z">
        <w:r w:rsidR="00A878A0" w:rsidDel="000C3D93">
          <w:rPr>
            <w:rFonts w:ascii="Times New Roman" w:hAnsi="Times New Roman" w:cs="Times New Roman"/>
            <w:color w:val="000000"/>
          </w:rPr>
          <w:delText>abundances</w:delText>
        </w:r>
      </w:del>
      <w:ins w:id="35" w:author="Gregory Crutsinger" w:date="2015-04-22T17:13:00Z">
        <w:r w:rsidR="000C3D93">
          <w:rPr>
            <w:rFonts w:ascii="Times New Roman" w:hAnsi="Times New Roman" w:cs="Times New Roman"/>
            <w:color w:val="000000"/>
          </w:rPr>
          <w:t>population</w:t>
        </w:r>
      </w:ins>
      <w:r w:rsidR="00A878A0">
        <w:rPr>
          <w:rFonts w:ascii="Times New Roman" w:hAnsi="Times New Roman" w:cs="Times New Roman"/>
          <w:color w:val="000000"/>
        </w:rPr>
        <w:t xml:space="preserve">, and community </w:t>
      </w:r>
      <w:ins w:id="36" w:author="Gregory Crutsinger" w:date="2015-04-22T17:13:00Z">
        <w:r w:rsidR="000C3D93">
          <w:rPr>
            <w:rFonts w:ascii="Times New Roman" w:hAnsi="Times New Roman" w:cs="Times New Roman"/>
            <w:color w:val="000000"/>
          </w:rPr>
          <w:t>level</w:t>
        </w:r>
      </w:ins>
      <w:del w:id="37" w:author="Gregory Crutsinger" w:date="2015-04-22T17:13:00Z">
        <w:r w:rsidR="00A878A0" w:rsidDel="000C3D93">
          <w:rPr>
            <w:rFonts w:ascii="Times New Roman" w:hAnsi="Times New Roman" w:cs="Times New Roman"/>
            <w:color w:val="000000"/>
          </w:rPr>
          <w:delText>composition</w:delText>
        </w:r>
      </w:del>
      <w:r w:rsidR="00A878A0">
        <w:rPr>
          <w:rFonts w:ascii="Times New Roman" w:hAnsi="Times New Roman" w:cs="Times New Roman"/>
          <w:color w:val="000000"/>
        </w:rPr>
        <w:t xml:space="preserve"> of </w:t>
      </w:r>
      <w:ins w:id="38" w:author="Gregory Crutsinger" w:date="2015-04-22T17:13:00Z">
        <w:r w:rsidR="000C3D93">
          <w:rPr>
            <w:rFonts w:ascii="Times New Roman" w:hAnsi="Times New Roman" w:cs="Times New Roman"/>
            <w:color w:val="000000"/>
          </w:rPr>
          <w:t xml:space="preserve">associated </w:t>
        </w:r>
      </w:ins>
      <w:r w:rsidR="00A878A0">
        <w:rPr>
          <w:rFonts w:ascii="Times New Roman" w:hAnsi="Times New Roman" w:cs="Times New Roman"/>
          <w:color w:val="000000"/>
        </w:rPr>
        <w:t xml:space="preserve">consumers </w:t>
      </w:r>
      <w:r>
        <w:rPr>
          <w:rFonts w:ascii="Times New Roman" w:hAnsi="Times New Roman" w:cs="Times New Roman"/>
          <w:color w:val="000000"/>
        </w:rPr>
        <w:t>(</w:t>
      </w:r>
      <w:proofErr w:type="spellStart"/>
      <w:r>
        <w:rPr>
          <w:rFonts w:ascii="Times New Roman" w:hAnsi="Times New Roman" w:cs="Times New Roman"/>
          <w:color w:val="000000"/>
        </w:rPr>
        <w:t>Whitham</w:t>
      </w:r>
      <w:proofErr w:type="spellEnd"/>
      <w:r>
        <w:rPr>
          <w:rFonts w:ascii="Times New Roman" w:hAnsi="Times New Roman" w:cs="Times New Roman"/>
          <w:color w:val="000000"/>
        </w:rPr>
        <w:t xml:space="preserve"> et al. 2012). In particular, we found that </w:t>
      </w:r>
      <w:r w:rsidR="007761C3">
        <w:rPr>
          <w:rFonts w:ascii="Times New Roman" w:hAnsi="Times New Roman" w:cs="Times New Roman"/>
          <w:color w:val="000000"/>
        </w:rPr>
        <w:t>genetic variation in willow size and leaf chemistry</w:t>
      </w:r>
      <w:r>
        <w:rPr>
          <w:rFonts w:ascii="Times New Roman" w:hAnsi="Times New Roman" w:cs="Times New Roman"/>
          <w:color w:val="000000"/>
        </w:rPr>
        <w:t xml:space="preserve"> (Barbour et al. 2015)</w:t>
      </w:r>
      <w:r w:rsidR="007761C3">
        <w:rPr>
          <w:rFonts w:ascii="Times New Roman" w:hAnsi="Times New Roman" w:cs="Times New Roman"/>
          <w:color w:val="000000"/>
        </w:rPr>
        <w:t xml:space="preserve"> </w:t>
      </w:r>
      <w:r w:rsidR="002B6BDD">
        <w:rPr>
          <w:rFonts w:ascii="Times New Roman" w:hAnsi="Times New Roman" w:cs="Times New Roman"/>
          <w:color w:val="000000"/>
        </w:rPr>
        <w:t>result</w:t>
      </w:r>
      <w:r w:rsidR="002307FE">
        <w:rPr>
          <w:rFonts w:ascii="Times New Roman" w:hAnsi="Times New Roman" w:cs="Times New Roman"/>
          <w:color w:val="000000"/>
        </w:rPr>
        <w:t>ed</w:t>
      </w:r>
      <w:r w:rsidR="002B6BDD">
        <w:rPr>
          <w:rFonts w:ascii="Times New Roman" w:hAnsi="Times New Roman" w:cs="Times New Roman"/>
          <w:color w:val="000000"/>
        </w:rPr>
        <w:t xml:space="preserve"> in</w:t>
      </w:r>
      <w:r w:rsidR="00A878A0">
        <w:rPr>
          <w:rFonts w:ascii="Times New Roman" w:hAnsi="Times New Roman" w:cs="Times New Roman"/>
          <w:color w:val="000000"/>
        </w:rPr>
        <w:t xml:space="preserve"> differences in </w:t>
      </w:r>
      <w:r w:rsidR="00D218D1">
        <w:rPr>
          <w:rFonts w:ascii="Times New Roman" w:hAnsi="Times New Roman" w:cs="Times New Roman"/>
          <w:color w:val="000000"/>
        </w:rPr>
        <w:t xml:space="preserve">gall </w:t>
      </w:r>
      <w:r w:rsidR="002B6BDD">
        <w:rPr>
          <w:rFonts w:ascii="Times New Roman" w:hAnsi="Times New Roman" w:cs="Times New Roman"/>
          <w:color w:val="000000"/>
        </w:rPr>
        <w:t>size</w:t>
      </w:r>
      <w:r w:rsidR="00616C41">
        <w:rPr>
          <w:rFonts w:ascii="Times New Roman" w:hAnsi="Times New Roman" w:cs="Times New Roman"/>
          <w:color w:val="000000"/>
        </w:rPr>
        <w:t xml:space="preserve"> (</w:t>
      </w:r>
      <w:r w:rsidR="002307FE">
        <w:rPr>
          <w:rFonts w:ascii="Times New Roman" w:hAnsi="Times New Roman" w:cs="Times New Roman"/>
          <w:color w:val="000000"/>
        </w:rPr>
        <w:t xml:space="preserve">leaf galls: </w:t>
      </w:r>
      <w:r w:rsidR="00616C41">
        <w:rPr>
          <w:rFonts w:ascii="Times New Roman" w:hAnsi="Times New Roman" w:cs="Times New Roman"/>
          <w:color w:val="000000"/>
        </w:rPr>
        <w:t>2-fold</w:t>
      </w:r>
      <w:r w:rsidR="002307FE">
        <w:rPr>
          <w:rFonts w:ascii="Times New Roman" w:hAnsi="Times New Roman" w:cs="Times New Roman"/>
          <w:color w:val="000000"/>
        </w:rPr>
        <w:t xml:space="preserve"> variation</w:t>
      </w:r>
      <w:ins w:id="39" w:author="Gregory Crutsinger" w:date="2015-04-22T17:14:00Z">
        <w:r w:rsidR="000C3D93">
          <w:rPr>
            <w:rFonts w:ascii="Times New Roman" w:hAnsi="Times New Roman" w:cs="Times New Roman"/>
            <w:color w:val="000000"/>
          </w:rPr>
          <w:t xml:space="preserve"> among clones</w:t>
        </w:r>
      </w:ins>
      <w:r w:rsidR="00141F50">
        <w:rPr>
          <w:rFonts w:ascii="Times New Roman" w:hAnsi="Times New Roman" w:cs="Times New Roman"/>
          <w:color w:val="000000"/>
        </w:rPr>
        <w:t>)</w:t>
      </w:r>
      <w:r w:rsidR="007761C3">
        <w:rPr>
          <w:rFonts w:ascii="Times New Roman" w:hAnsi="Times New Roman" w:cs="Times New Roman"/>
          <w:color w:val="000000"/>
        </w:rPr>
        <w:t>,</w:t>
      </w:r>
      <w:r w:rsidR="002B6BDD">
        <w:rPr>
          <w:rFonts w:ascii="Times New Roman" w:hAnsi="Times New Roman" w:cs="Times New Roman"/>
          <w:color w:val="000000"/>
        </w:rPr>
        <w:t xml:space="preserve"> abundance</w:t>
      </w:r>
      <w:r w:rsidR="00A878A0">
        <w:rPr>
          <w:rFonts w:ascii="Times New Roman" w:hAnsi="Times New Roman" w:cs="Times New Roman"/>
          <w:color w:val="000000"/>
        </w:rPr>
        <w:t>s</w:t>
      </w:r>
      <w:r w:rsidR="00D218D1">
        <w:rPr>
          <w:rFonts w:ascii="Times New Roman" w:hAnsi="Times New Roman" w:cs="Times New Roman"/>
          <w:color w:val="000000"/>
        </w:rPr>
        <w:t xml:space="preserve"> (3 of 4 species</w:t>
      </w:r>
      <w:ins w:id="40" w:author="Gregory Crutsinger" w:date="2015-04-22T17:14:00Z">
        <w:r w:rsidR="000C3D93">
          <w:rPr>
            <w:rFonts w:ascii="Times New Roman" w:hAnsi="Times New Roman" w:cs="Times New Roman"/>
            <w:color w:val="000000"/>
          </w:rPr>
          <w:t xml:space="preserve"> do what???</w:t>
        </w:r>
      </w:ins>
      <w:r w:rsidR="00D218D1">
        <w:rPr>
          <w:rFonts w:ascii="Times New Roman" w:hAnsi="Times New Roman" w:cs="Times New Roman"/>
          <w:color w:val="000000"/>
        </w:rPr>
        <w:t>)</w:t>
      </w:r>
      <w:r>
        <w:rPr>
          <w:rFonts w:ascii="Times New Roman" w:hAnsi="Times New Roman" w:cs="Times New Roman"/>
          <w:color w:val="000000"/>
        </w:rPr>
        <w:t>, and</w:t>
      </w:r>
      <w:r w:rsidR="007761C3">
        <w:rPr>
          <w:rFonts w:ascii="Times New Roman" w:hAnsi="Times New Roman" w:cs="Times New Roman"/>
          <w:color w:val="000000"/>
        </w:rPr>
        <w:t xml:space="preserve"> community composition</w:t>
      </w:r>
      <w:r w:rsidR="00D218D1">
        <w:rPr>
          <w:rFonts w:ascii="Times New Roman" w:hAnsi="Times New Roman" w:cs="Times New Roman"/>
          <w:color w:val="000000"/>
        </w:rPr>
        <w:t xml:space="preserve"> (mean dissimilarity = 69%</w:t>
      </w:r>
      <w:ins w:id="41" w:author="Gregory Crutsinger" w:date="2015-04-22T17:14:00Z">
        <w:r w:rsidR="000C3D93">
          <w:rPr>
            <w:rFonts w:ascii="Times New Roman" w:hAnsi="Times New Roman" w:cs="Times New Roman"/>
            <w:color w:val="000000"/>
          </w:rPr>
          <w:t xml:space="preserve"> for what???  You need to clarify this sentence</w:t>
        </w:r>
      </w:ins>
      <w:r w:rsidR="00D218D1">
        <w:rPr>
          <w:rFonts w:ascii="Times New Roman" w:hAnsi="Times New Roman" w:cs="Times New Roman"/>
          <w:color w:val="000000"/>
        </w:rPr>
        <w:t>)</w:t>
      </w:r>
      <w:r w:rsidR="002B6BDD">
        <w:rPr>
          <w:rFonts w:ascii="Times New Roman" w:hAnsi="Times New Roman" w:cs="Times New Roman"/>
          <w:color w:val="000000"/>
        </w:rPr>
        <w:t>.</w:t>
      </w:r>
      <w:ins w:id="42" w:author="Gregory Crutsinger" w:date="2015-04-22T17:14:00Z">
        <w:r w:rsidR="000C3D93">
          <w:rPr>
            <w:rFonts w:ascii="Times New Roman" w:hAnsi="Times New Roman" w:cs="Times New Roman"/>
            <w:color w:val="000000"/>
          </w:rPr>
          <w:t xml:space="preserve"> G</w:t>
        </w:r>
      </w:ins>
      <w:del w:id="43" w:author="Gregory Crutsinger" w:date="2015-04-22T17:14:00Z">
        <w:r w:rsidR="008C32D9" w:rsidDel="000C3D93">
          <w:rPr>
            <w:rFonts w:ascii="Times New Roman" w:hAnsi="Times New Roman" w:cs="Times New Roman"/>
            <w:color w:val="000000"/>
          </w:rPr>
          <w:delText xml:space="preserve"> </w:delText>
        </w:r>
        <w:r w:rsidR="007761C3" w:rsidDel="000C3D93">
          <w:rPr>
            <w:rFonts w:ascii="Times New Roman" w:hAnsi="Times New Roman" w:cs="Times New Roman"/>
            <w:color w:val="000000"/>
          </w:rPr>
          <w:delText>Th</w:delText>
        </w:r>
        <w:r w:rsidR="00DD6952" w:rsidDel="000C3D93">
          <w:rPr>
            <w:rFonts w:ascii="Times New Roman" w:hAnsi="Times New Roman" w:cs="Times New Roman"/>
            <w:color w:val="000000"/>
          </w:rPr>
          <w:delText>is g</w:delText>
        </w:r>
      </w:del>
      <w:r w:rsidR="00DD6952">
        <w:rPr>
          <w:rFonts w:ascii="Times New Roman" w:hAnsi="Times New Roman" w:cs="Times New Roman"/>
          <w:color w:val="000000"/>
        </w:rPr>
        <w:t>enetic specificity</w:t>
      </w:r>
      <w:ins w:id="44" w:author="Gregory Crutsinger" w:date="2015-04-22T17:14:00Z">
        <w:r w:rsidR="000C3D93">
          <w:rPr>
            <w:rFonts w:ascii="Times New Roman" w:hAnsi="Times New Roman" w:cs="Times New Roman"/>
            <w:color w:val="000000"/>
          </w:rPr>
          <w:t xml:space="preserve"> (i.e. preferences for one close over another)</w:t>
        </w:r>
      </w:ins>
      <w:r w:rsidR="00DD6952">
        <w:rPr>
          <w:rFonts w:ascii="Times New Roman" w:hAnsi="Times New Roman" w:cs="Times New Roman"/>
          <w:color w:val="000000"/>
        </w:rPr>
        <w:t xml:space="preserve"> corroborates decades of work in</w:t>
      </w:r>
      <w:r w:rsidR="007761C3">
        <w:rPr>
          <w:rFonts w:ascii="Times New Roman" w:hAnsi="Times New Roman" w:cs="Times New Roman"/>
          <w:color w:val="000000"/>
        </w:rPr>
        <w:t xml:space="preserve"> plant-gall (</w:t>
      </w:r>
      <w:r w:rsidR="00DD6952">
        <w:rPr>
          <w:rFonts w:ascii="Times New Roman" w:hAnsi="Times New Roman" w:cs="Times New Roman"/>
          <w:color w:val="000000"/>
        </w:rPr>
        <w:t xml:space="preserve">Fritz 1986, </w:t>
      </w:r>
      <w:r w:rsidR="00242487">
        <w:rPr>
          <w:rFonts w:ascii="Times New Roman" w:hAnsi="Times New Roman" w:cs="Times New Roman"/>
          <w:color w:val="000000"/>
        </w:rPr>
        <w:t>Abrahamson</w:t>
      </w:r>
      <w:r w:rsidR="00DD6952">
        <w:rPr>
          <w:rFonts w:ascii="Times New Roman" w:hAnsi="Times New Roman" w:cs="Times New Roman"/>
          <w:color w:val="000000"/>
        </w:rPr>
        <w:t xml:space="preserve"> and Weis 1992, Bailey et al. 2006</w:t>
      </w:r>
      <w:r w:rsidR="007761C3">
        <w:rPr>
          <w:rFonts w:ascii="Times New Roman" w:hAnsi="Times New Roman" w:cs="Times New Roman"/>
          <w:color w:val="000000"/>
        </w:rPr>
        <w:t>) and other plant-herbivore systems (</w:t>
      </w:r>
      <w:r w:rsidR="00DD6952">
        <w:rPr>
          <w:rFonts w:ascii="Times New Roman" w:hAnsi="Times New Roman" w:cs="Times New Roman"/>
          <w:color w:val="000000"/>
        </w:rPr>
        <w:t xml:space="preserve">Maddox and Root 1987, </w:t>
      </w:r>
      <w:proofErr w:type="spellStart"/>
      <w:r w:rsidR="007761C3">
        <w:rPr>
          <w:rFonts w:ascii="Times New Roman" w:hAnsi="Times New Roman" w:cs="Times New Roman"/>
          <w:color w:val="000000"/>
        </w:rPr>
        <w:t>Whitham</w:t>
      </w:r>
      <w:proofErr w:type="spellEnd"/>
      <w:r w:rsidR="002307FE">
        <w:rPr>
          <w:rFonts w:ascii="Times New Roman" w:hAnsi="Times New Roman" w:cs="Times New Roman"/>
          <w:color w:val="000000"/>
        </w:rPr>
        <w:t xml:space="preserve"> et al. 2012</w:t>
      </w:r>
      <w:r w:rsidR="007761C3">
        <w:rPr>
          <w:rFonts w:ascii="Times New Roman" w:hAnsi="Times New Roman" w:cs="Times New Roman"/>
          <w:color w:val="000000"/>
        </w:rPr>
        <w:t>)</w:t>
      </w:r>
      <w:ins w:id="45" w:author="Gregory Crutsinger" w:date="2015-04-22T17:15:00Z">
        <w:r w:rsidR="000C3D93">
          <w:rPr>
            <w:rFonts w:ascii="Times New Roman" w:hAnsi="Times New Roman" w:cs="Times New Roman"/>
            <w:color w:val="000000"/>
          </w:rPr>
          <w:t>. These results</w:t>
        </w:r>
      </w:ins>
      <w:del w:id="46" w:author="Gregory Crutsinger" w:date="2015-04-22T17:15:00Z">
        <w:r w:rsidR="00DD6952" w:rsidDel="000C3D93">
          <w:rPr>
            <w:rFonts w:ascii="Times New Roman" w:hAnsi="Times New Roman" w:cs="Times New Roman"/>
            <w:color w:val="000000"/>
          </w:rPr>
          <w:delText>, but</w:delText>
        </w:r>
      </w:del>
      <w:del w:id="47" w:author="Gregory Crutsinger" w:date="2015-04-22T17:17:00Z">
        <w:r w:rsidR="00DD6952" w:rsidDel="00156A12">
          <w:rPr>
            <w:rFonts w:ascii="Times New Roman" w:hAnsi="Times New Roman" w:cs="Times New Roman"/>
            <w:color w:val="000000"/>
          </w:rPr>
          <w:delText xml:space="preserve"> also</w:delText>
        </w:r>
      </w:del>
      <w:r w:rsidR="00DD6952">
        <w:rPr>
          <w:rFonts w:ascii="Times New Roman" w:hAnsi="Times New Roman" w:cs="Times New Roman"/>
          <w:color w:val="000000"/>
        </w:rPr>
        <w:t xml:space="preserve"> highlights that multiple plant traits are important in predicting herbivore community responses (Barbour et al. 2015)</w:t>
      </w:r>
      <w:r>
        <w:rPr>
          <w:rFonts w:ascii="Times New Roman" w:hAnsi="Times New Roman" w:cs="Times New Roman"/>
          <w:color w:val="000000"/>
        </w:rPr>
        <w:t xml:space="preserve">. </w:t>
      </w:r>
      <w:r w:rsidR="00927AEE">
        <w:rPr>
          <w:rFonts w:ascii="Times New Roman" w:hAnsi="Times New Roman" w:cs="Times New Roman"/>
          <w:color w:val="000000"/>
        </w:rPr>
        <w:t>Interestingly</w:t>
      </w:r>
      <w:r w:rsidR="00242487">
        <w:rPr>
          <w:rFonts w:ascii="Times New Roman" w:hAnsi="Times New Roman" w:cs="Times New Roman"/>
          <w:color w:val="000000"/>
        </w:rPr>
        <w:t xml:space="preserve">, </w:t>
      </w:r>
      <w:r w:rsidR="00927AEE">
        <w:rPr>
          <w:rFonts w:ascii="Times New Roman" w:hAnsi="Times New Roman" w:cs="Times New Roman"/>
          <w:color w:val="000000"/>
        </w:rPr>
        <w:t xml:space="preserve">intraspecific trait variation and traits </w:t>
      </w:r>
      <w:r w:rsidR="00242487">
        <w:rPr>
          <w:rFonts w:ascii="Times New Roman" w:hAnsi="Times New Roman" w:cs="Times New Roman"/>
          <w:color w:val="000000"/>
        </w:rPr>
        <w:t>other than body size are rarely included in mechanistic models of food web structure (</w:t>
      </w:r>
      <w:proofErr w:type="spellStart"/>
      <w:r w:rsidR="00242487">
        <w:rPr>
          <w:rFonts w:ascii="Times New Roman" w:hAnsi="Times New Roman" w:cs="Times New Roman"/>
          <w:color w:val="000000"/>
        </w:rPr>
        <w:t>Petchey</w:t>
      </w:r>
      <w:proofErr w:type="spellEnd"/>
      <w:r w:rsidR="00242487">
        <w:rPr>
          <w:rFonts w:ascii="Times New Roman" w:hAnsi="Times New Roman" w:cs="Times New Roman"/>
          <w:color w:val="000000"/>
        </w:rPr>
        <w:t xml:space="preserve"> et al. 2008</w:t>
      </w:r>
      <w:r w:rsidR="00B66773">
        <w:rPr>
          <w:rFonts w:ascii="Times New Roman" w:hAnsi="Times New Roman" w:cs="Times New Roman"/>
          <w:color w:val="000000"/>
        </w:rPr>
        <w:t>, Woodward et al. 2011</w:t>
      </w:r>
      <w:r w:rsidR="00242487">
        <w:rPr>
          <w:rFonts w:ascii="Times New Roman" w:hAnsi="Times New Roman" w:cs="Times New Roman"/>
          <w:color w:val="000000"/>
        </w:rPr>
        <w:t xml:space="preserve">). Consequently, current </w:t>
      </w:r>
      <w:r w:rsidR="00A94377">
        <w:rPr>
          <w:rFonts w:ascii="Times New Roman" w:hAnsi="Times New Roman" w:cs="Times New Roman"/>
          <w:color w:val="000000"/>
        </w:rPr>
        <w:t>food web models are</w:t>
      </w:r>
      <w:r w:rsidR="00242487">
        <w:rPr>
          <w:rFonts w:ascii="Times New Roman" w:hAnsi="Times New Roman" w:cs="Times New Roman"/>
          <w:color w:val="000000"/>
        </w:rPr>
        <w:t xml:space="preserve"> </w:t>
      </w:r>
      <w:ins w:id="48" w:author="Gregory Crutsinger" w:date="2015-04-22T17:15:00Z">
        <w:r w:rsidR="000C3D93">
          <w:rPr>
            <w:rFonts w:ascii="Times New Roman" w:hAnsi="Times New Roman" w:cs="Times New Roman"/>
            <w:color w:val="000000"/>
          </w:rPr>
          <w:t xml:space="preserve">generally </w:t>
        </w:r>
      </w:ins>
      <w:r w:rsidR="00242487">
        <w:rPr>
          <w:rFonts w:ascii="Times New Roman" w:hAnsi="Times New Roman" w:cs="Times New Roman"/>
          <w:color w:val="000000"/>
        </w:rPr>
        <w:t xml:space="preserve">ill suited for predicting </w:t>
      </w:r>
      <w:r w:rsidR="00A94377">
        <w:rPr>
          <w:rFonts w:ascii="Times New Roman" w:hAnsi="Times New Roman" w:cs="Times New Roman"/>
          <w:color w:val="000000"/>
        </w:rPr>
        <w:t xml:space="preserve">interactions between </w:t>
      </w:r>
      <w:r w:rsidR="008712FD">
        <w:rPr>
          <w:rFonts w:ascii="Times New Roman" w:hAnsi="Times New Roman" w:cs="Times New Roman"/>
          <w:color w:val="000000"/>
        </w:rPr>
        <w:t>plants and insect herbivores or</w:t>
      </w:r>
      <w:r w:rsidR="00A94377">
        <w:rPr>
          <w:rFonts w:ascii="Times New Roman" w:hAnsi="Times New Roman" w:cs="Times New Roman"/>
          <w:color w:val="000000"/>
        </w:rPr>
        <w:t xml:space="preserve"> other </w:t>
      </w:r>
      <w:r w:rsidR="00242487">
        <w:rPr>
          <w:rFonts w:ascii="Times New Roman" w:hAnsi="Times New Roman" w:cs="Times New Roman"/>
          <w:color w:val="000000"/>
        </w:rPr>
        <w:t>host-parasite interactions</w:t>
      </w:r>
      <w:r w:rsidR="00A94377">
        <w:rPr>
          <w:rFonts w:ascii="Times New Roman" w:hAnsi="Times New Roman" w:cs="Times New Roman"/>
          <w:color w:val="000000"/>
        </w:rPr>
        <w:t xml:space="preserve"> </w:t>
      </w:r>
      <w:del w:id="49" w:author="Gregory Crutsinger" w:date="2015-04-22T17:15:00Z">
        <w:r w:rsidR="00A94377" w:rsidDel="000C3D93">
          <w:rPr>
            <w:rFonts w:ascii="Times New Roman" w:hAnsi="Times New Roman" w:cs="Times New Roman"/>
            <w:color w:val="000000"/>
          </w:rPr>
          <w:delText>in general</w:delText>
        </w:r>
        <w:r w:rsidR="00242487" w:rsidDel="000C3D93">
          <w:rPr>
            <w:rFonts w:ascii="Times New Roman" w:hAnsi="Times New Roman" w:cs="Times New Roman"/>
            <w:color w:val="000000"/>
          </w:rPr>
          <w:delText xml:space="preserve"> </w:delText>
        </w:r>
      </w:del>
      <w:r w:rsidR="00242487">
        <w:rPr>
          <w:rFonts w:ascii="Times New Roman" w:hAnsi="Times New Roman" w:cs="Times New Roman"/>
          <w:color w:val="000000"/>
        </w:rPr>
        <w:t>(</w:t>
      </w:r>
      <w:proofErr w:type="spellStart"/>
      <w:r w:rsidR="00242487">
        <w:rPr>
          <w:rFonts w:ascii="Times New Roman" w:hAnsi="Times New Roman" w:cs="Times New Roman"/>
          <w:color w:val="000000"/>
        </w:rPr>
        <w:t>Petchey</w:t>
      </w:r>
      <w:proofErr w:type="spellEnd"/>
      <w:r w:rsidR="00242487">
        <w:rPr>
          <w:rFonts w:ascii="Times New Roman" w:hAnsi="Times New Roman" w:cs="Times New Roman"/>
          <w:color w:val="000000"/>
        </w:rPr>
        <w:t xml:space="preserve"> et al. 2008</w:t>
      </w:r>
      <w:r w:rsidR="002307FE">
        <w:rPr>
          <w:rFonts w:ascii="Times New Roman" w:hAnsi="Times New Roman" w:cs="Times New Roman"/>
          <w:color w:val="000000"/>
        </w:rPr>
        <w:t>, Lafferty et al. 2008</w:t>
      </w:r>
      <w:r w:rsidR="00242487">
        <w:rPr>
          <w:rFonts w:ascii="Times New Roman" w:hAnsi="Times New Roman" w:cs="Times New Roman"/>
          <w:color w:val="000000"/>
        </w:rPr>
        <w:t>). Given that plant</w:t>
      </w:r>
      <w:r w:rsidR="00A94377">
        <w:rPr>
          <w:rFonts w:ascii="Times New Roman" w:hAnsi="Times New Roman" w:cs="Times New Roman"/>
          <w:color w:val="000000"/>
        </w:rPr>
        <w:t>s</w:t>
      </w:r>
      <w:r w:rsidR="00242487">
        <w:rPr>
          <w:rFonts w:ascii="Times New Roman" w:hAnsi="Times New Roman" w:cs="Times New Roman"/>
          <w:color w:val="000000"/>
        </w:rPr>
        <w:t>, insect herbivores</w:t>
      </w:r>
      <w:r w:rsidR="00DD6952">
        <w:rPr>
          <w:rFonts w:ascii="Times New Roman" w:hAnsi="Times New Roman" w:cs="Times New Roman"/>
          <w:color w:val="000000"/>
        </w:rPr>
        <w:t xml:space="preserve"> and parasitoids comprise</w:t>
      </w:r>
      <w:r w:rsidR="008712FD">
        <w:rPr>
          <w:rFonts w:ascii="Times New Roman" w:hAnsi="Times New Roman" w:cs="Times New Roman"/>
          <w:color w:val="000000"/>
        </w:rPr>
        <w:t xml:space="preserve"> over half of all known species of metazoans </w:t>
      </w:r>
      <w:r w:rsidR="002307FE">
        <w:rPr>
          <w:rFonts w:ascii="Times New Roman" w:hAnsi="Times New Roman" w:cs="Times New Roman"/>
          <w:color w:val="000000"/>
        </w:rPr>
        <w:t>(</w:t>
      </w:r>
      <w:r w:rsidR="008712FD">
        <w:rPr>
          <w:rFonts w:ascii="Times New Roman" w:hAnsi="Times New Roman" w:cs="Times New Roman"/>
          <w:color w:val="000000"/>
        </w:rPr>
        <w:t xml:space="preserve">Price 1980, </w:t>
      </w:r>
      <w:r w:rsidR="002307FE">
        <w:rPr>
          <w:rFonts w:ascii="Times New Roman" w:hAnsi="Times New Roman" w:cs="Times New Roman"/>
          <w:color w:val="000000"/>
        </w:rPr>
        <w:t>Strong 1984</w:t>
      </w:r>
      <w:r w:rsidR="00242487">
        <w:rPr>
          <w:rFonts w:ascii="Times New Roman" w:hAnsi="Times New Roman" w:cs="Times New Roman"/>
          <w:color w:val="000000"/>
        </w:rPr>
        <w:t xml:space="preserve">), incorporating </w:t>
      </w:r>
      <w:ins w:id="50" w:author="Gregory Crutsinger" w:date="2015-04-22T17:16:00Z">
        <w:r w:rsidR="000C3D93">
          <w:rPr>
            <w:rFonts w:ascii="Times New Roman" w:hAnsi="Times New Roman" w:cs="Times New Roman"/>
            <w:color w:val="000000"/>
          </w:rPr>
          <w:t xml:space="preserve">both </w:t>
        </w:r>
      </w:ins>
      <w:r w:rsidR="00927AEE">
        <w:rPr>
          <w:rFonts w:ascii="Times New Roman" w:hAnsi="Times New Roman" w:cs="Times New Roman"/>
          <w:color w:val="000000"/>
        </w:rPr>
        <w:t xml:space="preserve">intraspecific trait variation </w:t>
      </w:r>
      <w:del w:id="51" w:author="Gregory Crutsinger" w:date="2015-04-22T17:16:00Z">
        <w:r w:rsidR="00927AEE" w:rsidDel="000C3D93">
          <w:rPr>
            <w:rFonts w:ascii="Times New Roman" w:hAnsi="Times New Roman" w:cs="Times New Roman"/>
            <w:color w:val="000000"/>
          </w:rPr>
          <w:delText xml:space="preserve">and </w:delText>
        </w:r>
        <w:r w:rsidR="00DD6952" w:rsidDel="000C3D93">
          <w:rPr>
            <w:rFonts w:ascii="Times New Roman" w:hAnsi="Times New Roman" w:cs="Times New Roman"/>
            <w:color w:val="000000"/>
          </w:rPr>
          <w:delText xml:space="preserve">traits </w:delText>
        </w:r>
        <w:r w:rsidR="00242487" w:rsidDel="000C3D93">
          <w:rPr>
            <w:rFonts w:ascii="Times New Roman" w:hAnsi="Times New Roman" w:cs="Times New Roman"/>
            <w:color w:val="000000"/>
          </w:rPr>
          <w:delText>other than</w:delText>
        </w:r>
      </w:del>
      <w:ins w:id="52" w:author="Gregory Crutsinger" w:date="2015-04-22T17:16:00Z">
        <w:r w:rsidR="000C3D93">
          <w:rPr>
            <w:rFonts w:ascii="Times New Roman" w:hAnsi="Times New Roman" w:cs="Times New Roman"/>
            <w:color w:val="000000"/>
          </w:rPr>
          <w:t>in a wide range of traits in addition to</w:t>
        </w:r>
      </w:ins>
      <w:r w:rsidR="00242487">
        <w:rPr>
          <w:rFonts w:ascii="Times New Roman" w:hAnsi="Times New Roman" w:cs="Times New Roman"/>
          <w:color w:val="000000"/>
        </w:rPr>
        <w:t xml:space="preserve"> body size</w:t>
      </w:r>
      <w:r w:rsidR="00DD6952">
        <w:rPr>
          <w:rFonts w:ascii="Times New Roman" w:hAnsi="Times New Roman" w:cs="Times New Roman"/>
          <w:color w:val="000000"/>
        </w:rPr>
        <w:t xml:space="preserve"> (Henri and van </w:t>
      </w:r>
      <w:proofErr w:type="spellStart"/>
      <w:r w:rsidR="00DD6952">
        <w:rPr>
          <w:rFonts w:ascii="Times New Roman" w:hAnsi="Times New Roman" w:cs="Times New Roman"/>
          <w:color w:val="000000"/>
        </w:rPr>
        <w:t>Veen</w:t>
      </w:r>
      <w:proofErr w:type="spellEnd"/>
      <w:r w:rsidR="00DD6952">
        <w:rPr>
          <w:rFonts w:ascii="Times New Roman" w:hAnsi="Times New Roman" w:cs="Times New Roman"/>
          <w:color w:val="000000"/>
        </w:rPr>
        <w:t xml:space="preserve"> 2011)</w:t>
      </w:r>
      <w:r w:rsidR="00927AEE">
        <w:rPr>
          <w:rFonts w:ascii="Times New Roman" w:hAnsi="Times New Roman" w:cs="Times New Roman"/>
          <w:color w:val="000000"/>
        </w:rPr>
        <w:t xml:space="preserve"> </w:t>
      </w:r>
      <w:r w:rsidR="00242487">
        <w:rPr>
          <w:rFonts w:ascii="Times New Roman" w:hAnsi="Times New Roman" w:cs="Times New Roman"/>
          <w:color w:val="000000"/>
        </w:rPr>
        <w:t>is an important futur</w:t>
      </w:r>
      <w:r w:rsidR="00A94377">
        <w:rPr>
          <w:rFonts w:ascii="Times New Roman" w:hAnsi="Times New Roman" w:cs="Times New Roman"/>
          <w:color w:val="000000"/>
        </w:rPr>
        <w:t>e direction for food web models</w:t>
      </w:r>
      <w:r w:rsidR="00242487">
        <w:rPr>
          <w:rFonts w:ascii="Times New Roman" w:hAnsi="Times New Roman" w:cs="Times New Roman"/>
          <w:color w:val="000000"/>
        </w:rPr>
        <w:t>.</w:t>
      </w:r>
    </w:p>
    <w:p w:rsidR="005F2307"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del w:id="53" w:author="Gregory Crutsinger" w:date="2015-04-22T17:17:00Z">
        <w:r w:rsidDel="00156A12">
          <w:rPr>
            <w:rFonts w:ascii="Times New Roman" w:hAnsi="Times New Roman" w:cs="Times New Roman"/>
            <w:color w:val="000000"/>
          </w:rPr>
          <w:delText xml:space="preserve">Our results </w:delText>
        </w:r>
        <w:r w:rsidR="00A878A0" w:rsidDel="00156A12">
          <w:rPr>
            <w:rFonts w:ascii="Times New Roman" w:hAnsi="Times New Roman" w:cs="Times New Roman"/>
            <w:color w:val="000000"/>
          </w:rPr>
          <w:delText xml:space="preserve">demonstrate that </w:delText>
        </w:r>
        <w:r w:rsidR="007A4244" w:rsidDel="00156A12">
          <w:rPr>
            <w:rFonts w:ascii="Times New Roman" w:hAnsi="Times New Roman" w:cs="Times New Roman"/>
            <w:color w:val="000000"/>
          </w:rPr>
          <w:delText>the</w:delText>
        </w:r>
      </w:del>
      <w:ins w:id="54" w:author="Gregory Crutsinger" w:date="2015-04-22T17:17:00Z">
        <w:r w:rsidR="00156A12">
          <w:rPr>
            <w:rFonts w:ascii="Times New Roman" w:hAnsi="Times New Roman" w:cs="Times New Roman"/>
            <w:color w:val="000000"/>
          </w:rPr>
          <w:t>The</w:t>
        </w:r>
      </w:ins>
      <w:r w:rsidR="007A4244">
        <w:rPr>
          <w:rFonts w:ascii="Times New Roman" w:hAnsi="Times New Roman" w:cs="Times New Roman"/>
          <w:color w:val="000000"/>
        </w:rPr>
        <w:t xml:space="preserve"> effects of </w:t>
      </w:r>
      <w:r w:rsidR="00A878A0">
        <w:rPr>
          <w:rFonts w:ascii="Times New Roman" w:hAnsi="Times New Roman" w:cs="Times New Roman"/>
          <w:color w:val="000000"/>
        </w:rPr>
        <w:t xml:space="preserve">genetic variation </w:t>
      </w:r>
      <w:r w:rsidR="007A4244">
        <w:rPr>
          <w:rFonts w:ascii="Times New Roman" w:hAnsi="Times New Roman" w:cs="Times New Roman"/>
          <w:color w:val="000000"/>
        </w:rPr>
        <w:t xml:space="preserve">within a key node </w:t>
      </w:r>
      <w:r w:rsidR="003A14E3">
        <w:rPr>
          <w:rFonts w:ascii="Times New Roman" w:hAnsi="Times New Roman" w:cs="Times New Roman"/>
          <w:color w:val="000000"/>
        </w:rPr>
        <w:t>may extend beyond</w:t>
      </w:r>
      <w:r w:rsidR="00141F01">
        <w:rPr>
          <w:rFonts w:ascii="Times New Roman" w:hAnsi="Times New Roman" w:cs="Times New Roman"/>
          <w:color w:val="000000"/>
        </w:rPr>
        <w:t xml:space="preserve"> pairwise interactions and</w:t>
      </w:r>
      <w:r w:rsidR="003A14E3">
        <w:rPr>
          <w:rFonts w:ascii="Times New Roman" w:hAnsi="Times New Roman" w:cs="Times New Roman"/>
          <w:color w:val="000000"/>
        </w:rPr>
        <w:t xml:space="preserve"> simple food chains to </w:t>
      </w:r>
      <w:r w:rsidR="009C3D2B">
        <w:rPr>
          <w:rFonts w:ascii="Times New Roman" w:hAnsi="Times New Roman" w:cs="Times New Roman"/>
          <w:color w:val="000000"/>
        </w:rPr>
        <w:t>determine</w:t>
      </w:r>
      <w:r w:rsidR="003A14E3">
        <w:rPr>
          <w:rFonts w:ascii="Times New Roman" w:hAnsi="Times New Roman" w:cs="Times New Roman"/>
          <w:color w:val="000000"/>
        </w:rPr>
        <w:t xml:space="preserve"> the assem</w:t>
      </w:r>
      <w:r w:rsidR="009C3D2B">
        <w:rPr>
          <w:rFonts w:ascii="Times New Roman" w:hAnsi="Times New Roman" w:cs="Times New Roman"/>
          <w:color w:val="000000"/>
        </w:rPr>
        <w:t xml:space="preserve">bly of </w:t>
      </w:r>
      <w:ins w:id="55" w:author="Gregory Crutsinger" w:date="2015-04-22T17:18:00Z">
        <w:r w:rsidR="00156A12">
          <w:rPr>
            <w:rFonts w:ascii="Times New Roman" w:hAnsi="Times New Roman" w:cs="Times New Roman"/>
            <w:color w:val="000000"/>
          </w:rPr>
          <w:t xml:space="preserve">entire </w:t>
        </w:r>
      </w:ins>
      <w:r w:rsidR="00EF3FD3">
        <w:rPr>
          <w:rFonts w:ascii="Times New Roman" w:hAnsi="Times New Roman" w:cs="Times New Roman"/>
          <w:color w:val="000000"/>
        </w:rPr>
        <w:t>ecological networks</w:t>
      </w:r>
      <w:r w:rsidR="003A14E3">
        <w:rPr>
          <w:rFonts w:ascii="Times New Roman" w:hAnsi="Times New Roman" w:cs="Times New Roman"/>
          <w:color w:val="000000"/>
        </w:rPr>
        <w:t xml:space="preserve">. Specifically, we found that genetic variation in </w:t>
      </w:r>
      <w:r w:rsidR="00B66773">
        <w:rPr>
          <w:rFonts w:ascii="Times New Roman" w:hAnsi="Times New Roman" w:cs="Times New Roman"/>
          <w:color w:val="000000"/>
        </w:rPr>
        <w:t xml:space="preserve">the size, abundances, and composition of galling herbivores </w:t>
      </w:r>
      <w:r>
        <w:rPr>
          <w:rFonts w:ascii="Times New Roman" w:hAnsi="Times New Roman" w:cs="Times New Roman"/>
          <w:color w:val="000000"/>
        </w:rPr>
        <w:t xml:space="preserve">indirectly affected the </w:t>
      </w:r>
      <w:commentRangeStart w:id="56"/>
      <w:r>
        <w:rPr>
          <w:rFonts w:ascii="Times New Roman" w:hAnsi="Times New Roman" w:cs="Times New Roman"/>
          <w:color w:val="000000"/>
        </w:rPr>
        <w:t xml:space="preserve">foraging behavior </w:t>
      </w:r>
      <w:commentRangeEnd w:id="56"/>
      <w:r w:rsidR="00156A12">
        <w:rPr>
          <w:rStyle w:val="CommentReference"/>
        </w:rPr>
        <w:commentReference w:id="56"/>
      </w:r>
      <w:r>
        <w:rPr>
          <w:rFonts w:ascii="Times New Roman" w:hAnsi="Times New Roman" w:cs="Times New Roman"/>
          <w:color w:val="000000"/>
        </w:rPr>
        <w:t xml:space="preserve">of a suite of parasitoid species. These findings resonate with previous work </w:t>
      </w:r>
      <w:r w:rsidR="007A4244">
        <w:rPr>
          <w:rFonts w:ascii="Times New Roman" w:hAnsi="Times New Roman" w:cs="Times New Roman"/>
          <w:color w:val="000000"/>
        </w:rPr>
        <w:t xml:space="preserve">that has demonstrated that genetic variation within plants may indirectly affect the strength of trophic interactions in simple food chains (Fritz 1995, </w:t>
      </w:r>
      <w:r w:rsidR="00EF3FD3">
        <w:rPr>
          <w:rFonts w:ascii="Times New Roman" w:hAnsi="Times New Roman" w:cs="Times New Roman"/>
          <w:color w:val="000000"/>
        </w:rPr>
        <w:t xml:space="preserve">Abrahamson and Weis 1992, </w:t>
      </w:r>
      <w:r w:rsidR="007A4244">
        <w:rPr>
          <w:rFonts w:ascii="Times New Roman" w:hAnsi="Times New Roman" w:cs="Times New Roman"/>
          <w:color w:val="000000"/>
        </w:rPr>
        <w:t xml:space="preserve">Bailey et al. 2006, </w:t>
      </w:r>
      <w:proofErr w:type="spellStart"/>
      <w:r w:rsidR="007A4244">
        <w:rPr>
          <w:rFonts w:ascii="Times New Roman" w:hAnsi="Times New Roman" w:cs="Times New Roman"/>
          <w:color w:val="000000"/>
        </w:rPr>
        <w:t>Abdala</w:t>
      </w:r>
      <w:proofErr w:type="spellEnd"/>
      <w:r w:rsidR="007A4244">
        <w:rPr>
          <w:rFonts w:ascii="Times New Roman" w:hAnsi="Times New Roman" w:cs="Times New Roman"/>
          <w:color w:val="000000"/>
        </w:rPr>
        <w:t>-Roberts 2014)</w:t>
      </w:r>
      <w:r w:rsidR="00BD26A2">
        <w:rPr>
          <w:rFonts w:ascii="Times New Roman" w:hAnsi="Times New Roman" w:cs="Times New Roman"/>
          <w:color w:val="000000"/>
        </w:rPr>
        <w:t>. Importantly though,</w:t>
      </w:r>
      <w:ins w:id="57" w:author="Gregory Crutsinger" w:date="2015-04-22T17:19:00Z">
        <w:r w:rsidR="00156A12">
          <w:rPr>
            <w:rFonts w:ascii="Times New Roman" w:hAnsi="Times New Roman" w:cs="Times New Roman"/>
            <w:color w:val="000000"/>
          </w:rPr>
          <w:t xml:space="preserve"> a</w:t>
        </w:r>
      </w:ins>
      <w:del w:id="58" w:author="Gregory Crutsinger" w:date="2015-04-22T17:19:00Z">
        <w:r w:rsidR="00BD26A2" w:rsidDel="00156A12">
          <w:rPr>
            <w:rFonts w:ascii="Times New Roman" w:hAnsi="Times New Roman" w:cs="Times New Roman"/>
            <w:color w:val="000000"/>
          </w:rPr>
          <w:delText xml:space="preserve"> our</w:delText>
        </w:r>
      </w:del>
      <w:r w:rsidR="00BD26A2">
        <w:rPr>
          <w:rFonts w:ascii="Times New Roman" w:hAnsi="Times New Roman" w:cs="Times New Roman"/>
          <w:color w:val="000000"/>
        </w:rPr>
        <w:t xml:space="preserve"> network approach enabled us to t</w:t>
      </w:r>
      <w:r w:rsidR="00EF3FD3">
        <w:rPr>
          <w:rFonts w:ascii="Times New Roman" w:hAnsi="Times New Roman" w:cs="Times New Roman"/>
          <w:color w:val="000000"/>
        </w:rPr>
        <w:t>rack the multiple pathways (e.g. gall size and abundances</w:t>
      </w:r>
      <w:r w:rsidR="00BD26A2">
        <w:rPr>
          <w:rFonts w:ascii="Times New Roman" w:hAnsi="Times New Roman" w:cs="Times New Roman"/>
          <w:color w:val="000000"/>
        </w:rPr>
        <w:t>) by which genetic variatio</w:t>
      </w:r>
      <w:r w:rsidR="00EF3FD3">
        <w:rPr>
          <w:rFonts w:ascii="Times New Roman" w:hAnsi="Times New Roman" w:cs="Times New Roman"/>
          <w:color w:val="000000"/>
        </w:rPr>
        <w:t>n affected upper trophic levels</w:t>
      </w:r>
      <w:r w:rsidR="00BD26A2">
        <w:rPr>
          <w:rFonts w:ascii="Times New Roman" w:hAnsi="Times New Roman" w:cs="Times New Roman"/>
          <w:color w:val="000000"/>
        </w:rPr>
        <w:t>. Intriguingly, we found that</w:t>
      </w:r>
      <w:r w:rsidR="00141F01">
        <w:rPr>
          <w:rFonts w:ascii="Times New Roman" w:hAnsi="Times New Roman" w:cs="Times New Roman"/>
          <w:color w:val="000000"/>
        </w:rPr>
        <w:t xml:space="preserve"> </w:t>
      </w:r>
      <w:commentRangeStart w:id="59"/>
      <w:r w:rsidR="00141F01">
        <w:rPr>
          <w:rFonts w:ascii="Times New Roman" w:hAnsi="Times New Roman" w:cs="Times New Roman"/>
          <w:color w:val="000000"/>
        </w:rPr>
        <w:t xml:space="preserve">these pathways </w:t>
      </w:r>
      <w:commentRangeEnd w:id="59"/>
      <w:r w:rsidR="00156A12">
        <w:rPr>
          <w:rStyle w:val="CommentReference"/>
        </w:rPr>
        <w:commentReference w:id="59"/>
      </w:r>
      <w:r w:rsidR="00141F01">
        <w:rPr>
          <w:rFonts w:ascii="Times New Roman" w:hAnsi="Times New Roman" w:cs="Times New Roman"/>
          <w:color w:val="000000"/>
        </w:rPr>
        <w:t>were</w:t>
      </w:r>
      <w:r w:rsidR="00EF3FD3">
        <w:rPr>
          <w:rFonts w:ascii="Times New Roman" w:hAnsi="Times New Roman" w:cs="Times New Roman"/>
          <w:color w:val="000000"/>
        </w:rPr>
        <w:t xml:space="preserve"> at most weakly correlated</w:t>
      </w:r>
      <w:r w:rsidR="00531126">
        <w:rPr>
          <w:rFonts w:ascii="Times New Roman" w:hAnsi="Times New Roman" w:cs="Times New Roman"/>
          <w:color w:val="000000"/>
        </w:rPr>
        <w:t xml:space="preserve"> with each other</w:t>
      </w:r>
      <w:ins w:id="60" w:author="Gregory Crutsinger" w:date="2015-04-22T17:19:00Z">
        <w:r w:rsidR="00156A12">
          <w:rPr>
            <w:rFonts w:ascii="Times New Roman" w:hAnsi="Times New Roman" w:cs="Times New Roman"/>
            <w:color w:val="000000"/>
          </w:rPr>
          <w:t xml:space="preserve"> results in varying networks with different underlying mechanisms</w:t>
        </w:r>
        <w:proofErr w:type="gramStart"/>
        <w:r w:rsidR="00156A12">
          <w:rPr>
            <w:rFonts w:ascii="Times New Roman" w:hAnsi="Times New Roman" w:cs="Times New Roman"/>
            <w:color w:val="000000"/>
          </w:rPr>
          <w:t>???</w:t>
        </w:r>
      </w:ins>
      <w:ins w:id="61" w:author="Gregory Crutsinger" w:date="2015-04-22T17:20:00Z">
        <w:r w:rsidR="00156A12">
          <w:rPr>
            <w:rFonts w:ascii="Times New Roman" w:hAnsi="Times New Roman" w:cs="Times New Roman"/>
            <w:color w:val="000000"/>
          </w:rPr>
          <w:t>.</w:t>
        </w:r>
        <w:proofErr w:type="gramEnd"/>
        <w:r w:rsidR="00156A12">
          <w:rPr>
            <w:rFonts w:ascii="Times New Roman" w:hAnsi="Times New Roman" w:cs="Times New Roman"/>
            <w:color w:val="000000"/>
          </w:rPr>
          <w:t xml:space="preserve"> </w:t>
        </w:r>
      </w:ins>
      <w:del w:id="62" w:author="Gregory Crutsinger" w:date="2015-04-22T17:20:00Z">
        <w:r w:rsidR="00531126" w:rsidDel="00156A12">
          <w:rPr>
            <w:rFonts w:ascii="Times New Roman" w:hAnsi="Times New Roman" w:cs="Times New Roman"/>
            <w:color w:val="000000"/>
          </w:rPr>
          <w:delText xml:space="preserve">, </w:delText>
        </w:r>
        <w:r w:rsidDel="00156A12">
          <w:rPr>
            <w:rFonts w:ascii="Times New Roman" w:hAnsi="Times New Roman" w:cs="Times New Roman"/>
            <w:color w:val="000000"/>
          </w:rPr>
          <w:delText>suggesting t</w:delText>
        </w:r>
        <w:r w:rsidR="00531126" w:rsidDel="00156A12">
          <w:rPr>
            <w:rFonts w:ascii="Times New Roman" w:hAnsi="Times New Roman" w:cs="Times New Roman"/>
            <w:color w:val="000000"/>
          </w:rPr>
          <w:delText xml:space="preserve">hat their coevolutionary interactions with the plant </w:delText>
        </w:r>
        <w:r w:rsidR="00E55DD5" w:rsidDel="00156A12">
          <w:rPr>
            <w:rFonts w:ascii="Times New Roman" w:hAnsi="Times New Roman" w:cs="Times New Roman"/>
            <w:color w:val="000000"/>
          </w:rPr>
          <w:delText>are mostly</w:delText>
        </w:r>
        <w:r w:rsidR="00531126" w:rsidDel="00156A12">
          <w:rPr>
            <w:rFonts w:ascii="Times New Roman" w:hAnsi="Times New Roman" w:cs="Times New Roman"/>
            <w:color w:val="000000"/>
          </w:rPr>
          <w:delText xml:space="preserve"> independent of one another (Fritz and Simms 1992)</w:delText>
        </w:r>
        <w:r w:rsidR="009C3D2B" w:rsidDel="00156A12">
          <w:rPr>
            <w:rFonts w:ascii="Times New Roman" w:hAnsi="Times New Roman" w:cs="Times New Roman"/>
            <w:color w:val="000000"/>
          </w:rPr>
          <w:delText xml:space="preserve">. </w:delText>
        </w:r>
      </w:del>
      <w:r w:rsidR="009C3D2B">
        <w:rPr>
          <w:rFonts w:ascii="Times New Roman" w:hAnsi="Times New Roman" w:cs="Times New Roman"/>
          <w:color w:val="000000"/>
        </w:rPr>
        <w:t xml:space="preserve">Although </w:t>
      </w:r>
      <w:commentRangeStart w:id="63"/>
      <w:r w:rsidR="009C3D2B">
        <w:rPr>
          <w:rFonts w:ascii="Times New Roman" w:hAnsi="Times New Roman" w:cs="Times New Roman"/>
          <w:color w:val="000000"/>
        </w:rPr>
        <w:t>the</w:t>
      </w:r>
      <w:r w:rsidR="00EF3FD3">
        <w:rPr>
          <w:rFonts w:ascii="Times New Roman" w:hAnsi="Times New Roman" w:cs="Times New Roman"/>
          <w:color w:val="000000"/>
        </w:rPr>
        <w:t xml:space="preserve">se pathways </w:t>
      </w:r>
      <w:commentRangeEnd w:id="63"/>
      <w:r w:rsidR="00156A12">
        <w:rPr>
          <w:rStyle w:val="CommentReference"/>
        </w:rPr>
        <w:commentReference w:id="63"/>
      </w:r>
      <w:r w:rsidR="009B0902">
        <w:rPr>
          <w:rFonts w:ascii="Times New Roman" w:hAnsi="Times New Roman" w:cs="Times New Roman"/>
          <w:color w:val="000000"/>
        </w:rPr>
        <w:t xml:space="preserve">may be genetically uncorrelated with each other, we found that </w:t>
      </w:r>
      <w:r w:rsidR="00531126">
        <w:rPr>
          <w:rFonts w:ascii="Times New Roman" w:hAnsi="Times New Roman" w:cs="Times New Roman"/>
          <w:color w:val="000000"/>
        </w:rPr>
        <w:t>the attack rates of multiple parasitoid species</w:t>
      </w:r>
      <w:r w:rsidR="009C3D2B">
        <w:rPr>
          <w:rFonts w:ascii="Times New Roman" w:hAnsi="Times New Roman" w:cs="Times New Roman"/>
          <w:color w:val="000000"/>
        </w:rPr>
        <w:t xml:space="preserve"> </w:t>
      </w:r>
      <w:r w:rsidR="00531126">
        <w:rPr>
          <w:rFonts w:ascii="Times New Roman" w:hAnsi="Times New Roman" w:cs="Times New Roman"/>
          <w:color w:val="000000"/>
        </w:rPr>
        <w:t xml:space="preserve">can depend on the interaction between </w:t>
      </w:r>
      <w:r w:rsidR="009B0902">
        <w:rPr>
          <w:rFonts w:ascii="Times New Roman" w:hAnsi="Times New Roman" w:cs="Times New Roman"/>
          <w:color w:val="000000"/>
        </w:rPr>
        <w:t>multiple pathways</w:t>
      </w:r>
      <w:r w:rsidR="00531126">
        <w:rPr>
          <w:rFonts w:ascii="Times New Roman" w:hAnsi="Times New Roman" w:cs="Times New Roman"/>
          <w:color w:val="000000"/>
        </w:rPr>
        <w:t xml:space="preserve"> (Fig. 4). </w:t>
      </w:r>
      <w:r w:rsidR="009C3D2B">
        <w:rPr>
          <w:rFonts w:ascii="Times New Roman" w:hAnsi="Times New Roman" w:cs="Times New Roman"/>
          <w:color w:val="000000"/>
        </w:rPr>
        <w:t xml:space="preserve">For example, </w:t>
      </w:r>
      <w:del w:id="64" w:author="Gregory Crutsinger" w:date="2015-04-22T17:20:00Z">
        <w:r w:rsidR="002732C3" w:rsidDel="00156A12">
          <w:rPr>
            <w:rFonts w:ascii="Times New Roman" w:hAnsi="Times New Roman" w:cs="Times New Roman"/>
            <w:color w:val="000000"/>
          </w:rPr>
          <w:delText xml:space="preserve">if there is </w:delText>
        </w:r>
      </w:del>
      <w:r w:rsidR="002732C3">
        <w:rPr>
          <w:rFonts w:ascii="Times New Roman" w:hAnsi="Times New Roman" w:cs="Times New Roman"/>
          <w:color w:val="000000"/>
        </w:rPr>
        <w:t xml:space="preserve">selection for increased </w:t>
      </w:r>
      <w:r w:rsidR="009B0902">
        <w:rPr>
          <w:rFonts w:ascii="Times New Roman" w:hAnsi="Times New Roman" w:cs="Times New Roman"/>
          <w:color w:val="000000"/>
        </w:rPr>
        <w:t xml:space="preserve">resistance of willows to </w:t>
      </w:r>
      <w:r w:rsidR="002732C3">
        <w:rPr>
          <w:rFonts w:ascii="Times New Roman" w:hAnsi="Times New Roman" w:cs="Times New Roman"/>
          <w:color w:val="000000"/>
        </w:rPr>
        <w:t>leaf gall</w:t>
      </w:r>
      <w:r w:rsidR="009B0902">
        <w:rPr>
          <w:rFonts w:ascii="Times New Roman" w:hAnsi="Times New Roman" w:cs="Times New Roman"/>
          <w:color w:val="000000"/>
        </w:rPr>
        <w:t xml:space="preserve">s through </w:t>
      </w:r>
      <w:del w:id="65" w:author="Gregory Crutsinger" w:date="2015-04-22T17:21:00Z">
        <w:r w:rsidR="009B0902" w:rsidDel="00156A12">
          <w:rPr>
            <w:rFonts w:ascii="Times New Roman" w:hAnsi="Times New Roman" w:cs="Times New Roman"/>
            <w:color w:val="000000"/>
          </w:rPr>
          <w:delText>multiple</w:delText>
        </w:r>
        <w:r w:rsidR="002732C3" w:rsidDel="00156A12">
          <w:rPr>
            <w:rFonts w:ascii="Times New Roman" w:hAnsi="Times New Roman" w:cs="Times New Roman"/>
            <w:color w:val="000000"/>
          </w:rPr>
          <w:delText xml:space="preserve"> pathways (i.e. </w:delText>
        </w:r>
      </w:del>
      <w:r w:rsidR="002732C3">
        <w:rPr>
          <w:rFonts w:ascii="Times New Roman" w:hAnsi="Times New Roman" w:cs="Times New Roman"/>
          <w:color w:val="000000"/>
        </w:rPr>
        <w:t xml:space="preserve">smaller galls and lower </w:t>
      </w:r>
      <w:ins w:id="66" w:author="Gregory Crutsinger" w:date="2015-04-22T17:21:00Z">
        <w:r w:rsidR="00156A12">
          <w:rPr>
            <w:rFonts w:ascii="Times New Roman" w:hAnsi="Times New Roman" w:cs="Times New Roman"/>
            <w:color w:val="000000"/>
          </w:rPr>
          <w:t xml:space="preserve">gall??? </w:t>
        </w:r>
      </w:ins>
      <w:proofErr w:type="gramStart"/>
      <w:r w:rsidR="002732C3">
        <w:rPr>
          <w:rFonts w:ascii="Times New Roman" w:hAnsi="Times New Roman" w:cs="Times New Roman"/>
          <w:color w:val="000000"/>
        </w:rPr>
        <w:t>abundance</w:t>
      </w:r>
      <w:proofErr w:type="gramEnd"/>
      <w:del w:id="67" w:author="Gregory Crutsinger" w:date="2015-04-22T17:21:00Z">
        <w:r w:rsidR="002732C3" w:rsidDel="00156A12">
          <w:rPr>
            <w:rFonts w:ascii="Times New Roman" w:hAnsi="Times New Roman" w:cs="Times New Roman"/>
            <w:color w:val="000000"/>
          </w:rPr>
          <w:delText>)</w:delText>
        </w:r>
      </w:del>
      <w:r w:rsidR="002732C3">
        <w:rPr>
          <w:rFonts w:ascii="Times New Roman" w:hAnsi="Times New Roman" w:cs="Times New Roman"/>
          <w:color w:val="000000"/>
        </w:rPr>
        <w:t xml:space="preserve">, then we would expect to see both higher overall parasitism rates and a shift </w:t>
      </w:r>
      <w:r w:rsidR="009B0902">
        <w:rPr>
          <w:rFonts w:ascii="Times New Roman" w:hAnsi="Times New Roman" w:cs="Times New Roman"/>
          <w:color w:val="000000"/>
        </w:rPr>
        <w:t>in dominance from</w:t>
      </w:r>
      <w:r w:rsidR="002732C3">
        <w:rPr>
          <w:rFonts w:ascii="Times New Roman" w:hAnsi="Times New Roman" w:cs="Times New Roman"/>
          <w:color w:val="000000"/>
        </w:rPr>
        <w:t xml:space="preserve"> </w:t>
      </w:r>
      <w:proofErr w:type="spellStart"/>
      <w:r w:rsidR="002732C3" w:rsidRPr="009B0902">
        <w:rPr>
          <w:rFonts w:ascii="Times New Roman" w:hAnsi="Times New Roman" w:cs="Times New Roman"/>
          <w:i/>
          <w:color w:val="000000"/>
        </w:rPr>
        <w:t>Platygaster</w:t>
      </w:r>
      <w:proofErr w:type="spellEnd"/>
      <w:r w:rsidR="002732C3">
        <w:rPr>
          <w:rFonts w:ascii="Times New Roman" w:hAnsi="Times New Roman" w:cs="Times New Roman"/>
          <w:color w:val="000000"/>
        </w:rPr>
        <w:t xml:space="preserve"> </w:t>
      </w:r>
      <w:r w:rsidR="009B0902">
        <w:rPr>
          <w:rFonts w:ascii="Times New Roman" w:hAnsi="Times New Roman" w:cs="Times New Roman"/>
          <w:color w:val="000000"/>
        </w:rPr>
        <w:t xml:space="preserve">to </w:t>
      </w:r>
      <w:proofErr w:type="spellStart"/>
      <w:r w:rsidR="007F5D27" w:rsidRPr="009B0902">
        <w:rPr>
          <w:rFonts w:ascii="Times New Roman" w:hAnsi="Times New Roman" w:cs="Times New Roman"/>
          <w:i/>
          <w:color w:val="000000"/>
        </w:rPr>
        <w:t>Mesopolobus</w:t>
      </w:r>
      <w:proofErr w:type="spellEnd"/>
      <w:ins w:id="68" w:author="Gregory Crutsinger" w:date="2015-04-22T17:21:00Z">
        <w:r w:rsidR="00156A12">
          <w:rPr>
            <w:rFonts w:ascii="Times New Roman" w:hAnsi="Times New Roman" w:cs="Times New Roman"/>
            <w:color w:val="000000"/>
          </w:rPr>
          <w:t>.</w:t>
        </w:r>
      </w:ins>
      <w:del w:id="69" w:author="Gregory Crutsinger" w:date="2015-04-22T17:21:00Z">
        <w:r w:rsidR="007F5D27" w:rsidDel="00156A12">
          <w:rPr>
            <w:rFonts w:ascii="Times New Roman" w:hAnsi="Times New Roman" w:cs="Times New Roman"/>
            <w:color w:val="000000"/>
          </w:rPr>
          <w:delText xml:space="preserve">, </w:delText>
        </w:r>
        <w:r w:rsidR="009B0902" w:rsidDel="00156A12">
          <w:rPr>
            <w:rFonts w:ascii="Times New Roman" w:hAnsi="Times New Roman" w:cs="Times New Roman"/>
            <w:color w:val="000000"/>
          </w:rPr>
          <w:delText>because</w:delText>
        </w:r>
      </w:del>
      <w:r w:rsidR="009B0902">
        <w:rPr>
          <w:rFonts w:ascii="Times New Roman" w:hAnsi="Times New Roman" w:cs="Times New Roman"/>
          <w:color w:val="000000"/>
        </w:rPr>
        <w:t xml:space="preserve"> </w:t>
      </w:r>
      <w:proofErr w:type="spellStart"/>
      <w:r w:rsidR="009B0902" w:rsidRPr="009B0902">
        <w:rPr>
          <w:rFonts w:ascii="Times New Roman" w:hAnsi="Times New Roman" w:cs="Times New Roman"/>
          <w:i/>
          <w:color w:val="000000"/>
        </w:rPr>
        <w:t>Mesopolobus</w:t>
      </w:r>
      <w:proofErr w:type="spellEnd"/>
      <w:r w:rsidR="009B0902">
        <w:rPr>
          <w:rFonts w:ascii="Times New Roman" w:hAnsi="Times New Roman" w:cs="Times New Roman"/>
          <w:color w:val="000000"/>
        </w:rPr>
        <w:t xml:space="preserve"> had </w:t>
      </w:r>
      <w:r w:rsidR="007F5D27">
        <w:rPr>
          <w:rFonts w:ascii="Times New Roman" w:hAnsi="Times New Roman" w:cs="Times New Roman"/>
          <w:color w:val="000000"/>
        </w:rPr>
        <w:t xml:space="preserve">its highest attack rates on small galls at low abundances. </w:t>
      </w:r>
      <w:commentRangeStart w:id="70"/>
      <w:r w:rsidR="007F5D27">
        <w:rPr>
          <w:rFonts w:ascii="Times New Roman" w:hAnsi="Times New Roman" w:cs="Times New Roman"/>
          <w:color w:val="000000"/>
        </w:rPr>
        <w:t xml:space="preserve">In contrast, if there </w:t>
      </w:r>
      <w:proofErr w:type="gramStart"/>
      <w:r w:rsidR="007F5D27">
        <w:rPr>
          <w:rFonts w:ascii="Times New Roman" w:hAnsi="Times New Roman" w:cs="Times New Roman"/>
          <w:color w:val="000000"/>
        </w:rPr>
        <w:t>was</w:t>
      </w:r>
      <w:proofErr w:type="gramEnd"/>
      <w:r w:rsidR="007F5D27">
        <w:rPr>
          <w:rFonts w:ascii="Times New Roman" w:hAnsi="Times New Roman" w:cs="Times New Roman"/>
          <w:color w:val="000000"/>
        </w:rPr>
        <w:t xml:space="preserve"> independent selection for smaller but more abundant galls, then we would likely continue to see the interaction being dominated by </w:t>
      </w:r>
      <w:proofErr w:type="spellStart"/>
      <w:r w:rsidR="007F5D27" w:rsidRPr="009B0902">
        <w:rPr>
          <w:rFonts w:ascii="Times New Roman" w:hAnsi="Times New Roman" w:cs="Times New Roman"/>
          <w:i/>
          <w:color w:val="000000"/>
        </w:rPr>
        <w:t>Platygaster</w:t>
      </w:r>
      <w:proofErr w:type="spellEnd"/>
      <w:r w:rsidR="007F5D27">
        <w:rPr>
          <w:rFonts w:ascii="Times New Roman" w:hAnsi="Times New Roman" w:cs="Times New Roman"/>
          <w:color w:val="000000"/>
        </w:rPr>
        <w:t>.</w:t>
      </w:r>
      <w:r w:rsidR="00E10623">
        <w:rPr>
          <w:rFonts w:ascii="Times New Roman" w:hAnsi="Times New Roman" w:cs="Times New Roman"/>
          <w:color w:val="000000"/>
        </w:rPr>
        <w:t xml:space="preserve"> </w:t>
      </w:r>
      <w:commentRangeEnd w:id="70"/>
      <w:r w:rsidR="00156A12">
        <w:rPr>
          <w:rStyle w:val="CommentReference"/>
        </w:rPr>
        <w:commentReference w:id="70"/>
      </w:r>
      <w:r w:rsidR="00F57A21">
        <w:rPr>
          <w:rFonts w:ascii="Times New Roman" w:hAnsi="Times New Roman" w:cs="Times New Roman"/>
          <w:color w:val="000000"/>
        </w:rPr>
        <w:t>Although there has been some theoretical attention given to understanding how</w:t>
      </w:r>
      <w:r w:rsidR="009B0902">
        <w:rPr>
          <w:rFonts w:ascii="Times New Roman" w:hAnsi="Times New Roman" w:cs="Times New Roman"/>
          <w:color w:val="000000"/>
        </w:rPr>
        <w:t xml:space="preserve"> genetic correlations</w:t>
      </w:r>
      <w:r w:rsidR="00F57A21">
        <w:rPr>
          <w:rFonts w:ascii="Times New Roman" w:hAnsi="Times New Roman" w:cs="Times New Roman"/>
          <w:color w:val="000000"/>
        </w:rPr>
        <w:t xml:space="preserve"> affect the eco-evolutionary dynamics of </w:t>
      </w:r>
      <w:r w:rsidR="009B0902">
        <w:rPr>
          <w:rFonts w:ascii="Times New Roman" w:hAnsi="Times New Roman" w:cs="Times New Roman"/>
          <w:color w:val="000000"/>
        </w:rPr>
        <w:t xml:space="preserve">ecological networks </w:t>
      </w:r>
      <w:r w:rsidR="00F57A21">
        <w:rPr>
          <w:rFonts w:ascii="Times New Roman" w:hAnsi="Times New Roman" w:cs="Times New Roman"/>
          <w:color w:val="000000"/>
        </w:rPr>
        <w:t>(</w:t>
      </w:r>
      <w:proofErr w:type="spellStart"/>
      <w:r w:rsidR="00F57A21">
        <w:rPr>
          <w:rFonts w:ascii="Times New Roman" w:hAnsi="Times New Roman" w:cs="Times New Roman"/>
          <w:color w:val="000000"/>
        </w:rPr>
        <w:t>Moya-Larano</w:t>
      </w:r>
      <w:proofErr w:type="spellEnd"/>
      <w:r w:rsidR="00F57A21">
        <w:rPr>
          <w:rFonts w:ascii="Times New Roman" w:hAnsi="Times New Roman" w:cs="Times New Roman"/>
          <w:color w:val="000000"/>
        </w:rPr>
        <w:t xml:space="preserve"> et al. 2012, </w:t>
      </w:r>
      <w:proofErr w:type="spellStart"/>
      <w:r w:rsidR="00F57A21">
        <w:rPr>
          <w:rFonts w:ascii="Times New Roman" w:hAnsi="Times New Roman" w:cs="Times New Roman"/>
          <w:color w:val="000000"/>
        </w:rPr>
        <w:t>Moya-Larano</w:t>
      </w:r>
      <w:proofErr w:type="spellEnd"/>
      <w:r w:rsidR="00F57A21">
        <w:rPr>
          <w:rFonts w:ascii="Times New Roman" w:hAnsi="Times New Roman" w:cs="Times New Roman"/>
          <w:color w:val="000000"/>
        </w:rPr>
        <w:t xml:space="preserve"> 2012)</w:t>
      </w:r>
      <w:r w:rsidR="009B0902">
        <w:rPr>
          <w:rFonts w:ascii="Times New Roman" w:hAnsi="Times New Roman" w:cs="Times New Roman"/>
          <w:color w:val="000000"/>
        </w:rPr>
        <w:t>, there has been virtually no empirical work</w:t>
      </w:r>
      <w:r w:rsidR="00F57A21">
        <w:rPr>
          <w:rFonts w:ascii="Times New Roman" w:hAnsi="Times New Roman" w:cs="Times New Roman"/>
          <w:color w:val="000000"/>
        </w:rPr>
        <w:t xml:space="preserve">. </w:t>
      </w:r>
      <w:r w:rsidR="00A94377">
        <w:rPr>
          <w:rFonts w:ascii="Times New Roman" w:hAnsi="Times New Roman" w:cs="Times New Roman"/>
          <w:color w:val="000000"/>
        </w:rPr>
        <w:t xml:space="preserve">An important future direction will be to understand how the strength and direction of genetic correlations will affect the eco-evolutionary dynamics of </w:t>
      </w:r>
      <w:r w:rsidR="009B0902">
        <w:rPr>
          <w:rFonts w:ascii="Times New Roman" w:hAnsi="Times New Roman" w:cs="Times New Roman"/>
          <w:color w:val="000000"/>
        </w:rPr>
        <w:t>ecological networks</w:t>
      </w:r>
      <w:ins w:id="71" w:author="Gregory Crutsinger" w:date="2015-04-22T17:22:00Z">
        <w:r w:rsidR="00156A12">
          <w:rPr>
            <w:rFonts w:ascii="Times New Roman" w:hAnsi="Times New Roman" w:cs="Times New Roman"/>
            <w:color w:val="000000"/>
          </w:rPr>
          <w:t>, with gall-parasitoid networks being ideal candidate systems.</w:t>
        </w:r>
      </w:ins>
      <w:del w:id="72" w:author="Gregory Crutsinger" w:date="2015-04-22T17:22:00Z">
        <w:r w:rsidR="00A94377" w:rsidDel="00156A12">
          <w:rPr>
            <w:rFonts w:ascii="Times New Roman" w:hAnsi="Times New Roman" w:cs="Times New Roman"/>
            <w:color w:val="000000"/>
          </w:rPr>
          <w:delText>.</w:delText>
        </w:r>
      </w:del>
    </w:p>
    <w:p w:rsidR="00A94377" w:rsidRDefault="00A94377" w:rsidP="008B025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67709E" w:rsidRDefault="00081A94" w:rsidP="008B025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r w:rsidRPr="00081A94">
        <w:rPr>
          <w:rFonts w:ascii="Times New Roman" w:hAnsi="Times New Roman" w:cs="Times New Roman"/>
          <w:color w:val="000000"/>
        </w:rPr>
        <w:t xml:space="preserve">Our simulations support </w:t>
      </w:r>
      <w:r w:rsidR="00141F50" w:rsidRPr="00081A94">
        <w:rPr>
          <w:rFonts w:ascii="Times New Roman" w:hAnsi="Times New Roman" w:cs="Times New Roman"/>
          <w:color w:val="000000"/>
        </w:rPr>
        <w:t>the hypothesis that</w:t>
      </w:r>
      <w:r w:rsidRPr="00081A94">
        <w:rPr>
          <w:rFonts w:ascii="Times New Roman" w:hAnsi="Times New Roman" w:cs="Times New Roman"/>
          <w:color w:val="000000"/>
        </w:rPr>
        <w:t xml:space="preserve"> genetic variation </w:t>
      </w:r>
      <w:del w:id="73" w:author="Gregory Crutsinger" w:date="2015-04-22T17:23:00Z">
        <w:r w:rsidRPr="00081A94" w:rsidDel="00156A12">
          <w:rPr>
            <w:rFonts w:ascii="Times New Roman" w:hAnsi="Times New Roman" w:cs="Times New Roman"/>
            <w:color w:val="000000"/>
          </w:rPr>
          <w:delText xml:space="preserve">begets </w:delText>
        </w:r>
      </w:del>
      <w:ins w:id="74" w:author="Gregory Crutsinger" w:date="2015-04-22T17:23:00Z">
        <w:r w:rsidR="00156A12">
          <w:rPr>
            <w:rFonts w:ascii="Times New Roman" w:hAnsi="Times New Roman" w:cs="Times New Roman"/>
            <w:color w:val="000000"/>
          </w:rPr>
          <w:t>leads to increased</w:t>
        </w:r>
        <w:r w:rsidR="00156A12" w:rsidRPr="00081A94">
          <w:rPr>
            <w:rFonts w:ascii="Times New Roman" w:hAnsi="Times New Roman" w:cs="Times New Roman"/>
            <w:color w:val="000000"/>
          </w:rPr>
          <w:t xml:space="preserve"> </w:t>
        </w:r>
      </w:ins>
      <w:r w:rsidR="00B66773">
        <w:rPr>
          <w:rFonts w:ascii="Times New Roman" w:hAnsi="Times New Roman" w:cs="Times New Roman"/>
          <w:color w:val="000000"/>
        </w:rPr>
        <w:t>network</w:t>
      </w:r>
      <w:r w:rsidRPr="00081A94">
        <w:rPr>
          <w:rFonts w:ascii="Times New Roman" w:hAnsi="Times New Roman" w:cs="Times New Roman"/>
          <w:color w:val="000000"/>
        </w:rPr>
        <w:t xml:space="preserve"> complexity (</w:t>
      </w:r>
      <w:r w:rsidR="00C00C36">
        <w:rPr>
          <w:rFonts w:ascii="Times New Roman" w:hAnsi="Times New Roman" w:cs="Times New Roman"/>
          <w:color w:val="000000"/>
        </w:rPr>
        <w:t xml:space="preserve">Fig. 5a, </w:t>
      </w:r>
      <w:proofErr w:type="spellStart"/>
      <w:r w:rsidR="00C00C36">
        <w:rPr>
          <w:rFonts w:ascii="Times New Roman" w:hAnsi="Times New Roman" w:cs="Times New Roman"/>
          <w:color w:val="000000"/>
        </w:rPr>
        <w:t>Moya-Larano</w:t>
      </w:r>
      <w:proofErr w:type="spellEnd"/>
      <w:r w:rsidR="00C00C36">
        <w:rPr>
          <w:rFonts w:ascii="Times New Roman" w:hAnsi="Times New Roman" w:cs="Times New Roman"/>
          <w:color w:val="000000"/>
        </w:rPr>
        <w:t xml:space="preserve"> 2012,</w:t>
      </w:r>
      <w:r w:rsidRPr="00081A94">
        <w:rPr>
          <w:rFonts w:ascii="Times New Roman" w:hAnsi="Times New Roman" w:cs="Times New Roman"/>
          <w:color w:val="000000"/>
        </w:rPr>
        <w:t xml:space="preserve"> </w:t>
      </w:r>
      <w:proofErr w:type="spellStart"/>
      <w:r w:rsidRPr="00081A94">
        <w:rPr>
          <w:rFonts w:ascii="Times New Roman" w:hAnsi="Times New Roman" w:cs="Times New Roman"/>
          <w:color w:val="000000"/>
        </w:rPr>
        <w:t>Bolnick</w:t>
      </w:r>
      <w:proofErr w:type="spellEnd"/>
      <w:r w:rsidRPr="00081A94">
        <w:rPr>
          <w:rFonts w:ascii="Times New Roman" w:hAnsi="Times New Roman" w:cs="Times New Roman"/>
          <w:color w:val="000000"/>
        </w:rPr>
        <w:t xml:space="preserve"> 2012</w:t>
      </w:r>
      <w:r w:rsidR="00566A90">
        <w:rPr>
          <w:rFonts w:ascii="Times New Roman" w:hAnsi="Times New Roman" w:cs="Times New Roman"/>
          <w:color w:val="000000"/>
        </w:rPr>
        <w:t xml:space="preserve">). </w:t>
      </w:r>
      <w:r w:rsidR="00804B90" w:rsidRPr="00804B90">
        <w:rPr>
          <w:rFonts w:ascii="Times New Roman" w:hAnsi="Times New Roman" w:cs="Times New Roman"/>
          <w:color w:val="000000"/>
        </w:rPr>
        <w:t>In part, this</w:t>
      </w:r>
      <w:r w:rsidR="00566A90">
        <w:rPr>
          <w:rFonts w:ascii="Times New Roman" w:hAnsi="Times New Roman" w:cs="Times New Roman"/>
          <w:color w:val="000000"/>
        </w:rPr>
        <w:t xml:space="preserve"> positive relationship</w:t>
      </w:r>
      <w:r w:rsidR="00804B90" w:rsidRPr="00804B90">
        <w:rPr>
          <w:rFonts w:ascii="Times New Roman" w:hAnsi="Times New Roman" w:cs="Times New Roman"/>
          <w:color w:val="000000"/>
        </w:rPr>
        <w:t xml:space="preserve"> is due to </w:t>
      </w:r>
      <w:r w:rsidR="00804B90" w:rsidRPr="0067709E">
        <w:rPr>
          <w:rFonts w:ascii="Times New Roman" w:hAnsi="Times New Roman" w:cs="Times New Roman"/>
          <w:color w:val="000000"/>
        </w:rPr>
        <w:t>random draws of genotypes with complex food webs (</w:t>
      </w:r>
      <w:ins w:id="75" w:author="Gregory Crutsinger" w:date="2015-04-22T17:23:00Z">
        <w:r w:rsidR="00156A12">
          <w:rPr>
            <w:rFonts w:ascii="Times New Roman" w:hAnsi="Times New Roman" w:cs="Times New Roman"/>
            <w:color w:val="000000"/>
          </w:rPr>
          <w:t xml:space="preserve">i.e. </w:t>
        </w:r>
      </w:ins>
      <w:r w:rsidR="00804B90" w:rsidRPr="0067709E">
        <w:rPr>
          <w:rFonts w:ascii="Times New Roman" w:hAnsi="Times New Roman" w:cs="Times New Roman"/>
          <w:color w:val="000000"/>
        </w:rPr>
        <w:t xml:space="preserve">sampling effects, Huston 1992). </w:t>
      </w:r>
      <w:r w:rsidR="0067709E" w:rsidRPr="0067709E">
        <w:rPr>
          <w:rFonts w:ascii="Times New Roman" w:hAnsi="Times New Roman" w:cs="Times New Roman"/>
          <w:color w:val="000000"/>
        </w:rPr>
        <w:t xml:space="preserve">However, </w:t>
      </w:r>
      <w:ins w:id="76" w:author="Gregory Crutsinger" w:date="2015-04-22T17:23:00Z">
        <w:r w:rsidR="00156A12">
          <w:rPr>
            <w:rFonts w:ascii="Times New Roman" w:hAnsi="Times New Roman" w:cs="Times New Roman"/>
            <w:color w:val="000000"/>
          </w:rPr>
          <w:t xml:space="preserve">when we created </w:t>
        </w:r>
      </w:ins>
      <w:r w:rsidR="00C00C36">
        <w:rPr>
          <w:rFonts w:ascii="Times New Roman" w:hAnsi="Times New Roman" w:cs="Times New Roman"/>
          <w:color w:val="000000"/>
        </w:rPr>
        <w:t xml:space="preserve">simulated </w:t>
      </w:r>
      <w:proofErr w:type="spellStart"/>
      <w:r w:rsidR="00C00C36">
        <w:rPr>
          <w:rFonts w:ascii="Times New Roman" w:hAnsi="Times New Roman" w:cs="Times New Roman"/>
          <w:color w:val="000000"/>
        </w:rPr>
        <w:t>polycultures</w:t>
      </w:r>
      <w:proofErr w:type="spellEnd"/>
      <w:r w:rsidR="00C00C36">
        <w:rPr>
          <w:rFonts w:ascii="Times New Roman" w:hAnsi="Times New Roman" w:cs="Times New Roman"/>
          <w:color w:val="000000"/>
        </w:rPr>
        <w:t xml:space="preserve"> with six or more clones</w:t>
      </w:r>
      <w:ins w:id="77" w:author="Gregory Crutsinger" w:date="2015-04-22T17:23:00Z">
        <w:r w:rsidR="00156A12">
          <w:rPr>
            <w:rFonts w:ascii="Times New Roman" w:hAnsi="Times New Roman" w:cs="Times New Roman"/>
            <w:color w:val="000000"/>
          </w:rPr>
          <w:t>, we observed</w:t>
        </w:r>
      </w:ins>
      <w:r w:rsidR="00C00C36">
        <w:rPr>
          <w:rFonts w:ascii="Times New Roman" w:hAnsi="Times New Roman" w:cs="Times New Roman"/>
          <w:color w:val="000000"/>
        </w:rPr>
        <w:t xml:space="preserve"> </w:t>
      </w:r>
      <w:del w:id="78" w:author="Gregory Crutsinger" w:date="2015-04-22T17:23:00Z">
        <w:r w:rsidR="00C00C36" w:rsidDel="00156A12">
          <w:rPr>
            <w:rFonts w:ascii="Times New Roman" w:hAnsi="Times New Roman" w:cs="Times New Roman"/>
            <w:color w:val="000000"/>
          </w:rPr>
          <w:delText xml:space="preserve">had </w:delText>
        </w:r>
      </w:del>
      <w:r w:rsidR="00C00C36">
        <w:rPr>
          <w:rFonts w:ascii="Times New Roman" w:hAnsi="Times New Roman" w:cs="Times New Roman"/>
          <w:color w:val="000000"/>
        </w:rPr>
        <w:t xml:space="preserve">greater food web complexity, on average, than we would expect from sampling effects alone (dashed line, Fig. 5a). </w:t>
      </w:r>
      <w:r w:rsidR="008B0253" w:rsidRPr="0067709E">
        <w:rPr>
          <w:rFonts w:ascii="Times New Roman" w:hAnsi="Times New Roman" w:cs="Times New Roman"/>
          <w:color w:val="000000"/>
        </w:rPr>
        <w:t>Moreover, we observed strong differences in food web composit</w:t>
      </w:r>
      <w:r w:rsidR="0067709E" w:rsidRPr="0067709E">
        <w:rPr>
          <w:rFonts w:ascii="Times New Roman" w:hAnsi="Times New Roman" w:cs="Times New Roman"/>
          <w:color w:val="000000"/>
        </w:rPr>
        <w:t>io</w:t>
      </w:r>
      <w:r w:rsidR="00C00C36">
        <w:rPr>
          <w:rFonts w:ascii="Times New Roman" w:hAnsi="Times New Roman" w:cs="Times New Roman"/>
          <w:color w:val="000000"/>
        </w:rPr>
        <w:t>n among willow genotypes (Fig. 5b</w:t>
      </w:r>
      <w:r w:rsidR="008B0253" w:rsidRPr="0067709E">
        <w:rPr>
          <w:rFonts w:ascii="Times New Roman" w:hAnsi="Times New Roman" w:cs="Times New Roman"/>
          <w:color w:val="000000"/>
        </w:rPr>
        <w:t xml:space="preserve">), indicating that willow genotypes </w:t>
      </w:r>
      <w:ins w:id="79" w:author="Gregory Crutsinger" w:date="2015-04-22T17:24:00Z">
        <w:r w:rsidR="00156A12">
          <w:rPr>
            <w:rFonts w:ascii="Times New Roman" w:hAnsi="Times New Roman" w:cs="Times New Roman"/>
            <w:color w:val="000000"/>
          </w:rPr>
          <w:t xml:space="preserve">show varying degrees of </w:t>
        </w:r>
      </w:ins>
      <w:del w:id="80" w:author="Gregory Crutsinger" w:date="2015-04-22T17:24:00Z">
        <w:r w:rsidR="00C00C36" w:rsidDel="00156A12">
          <w:rPr>
            <w:rFonts w:ascii="Times New Roman" w:hAnsi="Times New Roman" w:cs="Times New Roman"/>
            <w:color w:val="000000"/>
          </w:rPr>
          <w:delText xml:space="preserve">are associated with </w:delText>
        </w:r>
      </w:del>
      <w:r w:rsidR="00C00C36">
        <w:rPr>
          <w:rFonts w:ascii="Times New Roman" w:hAnsi="Times New Roman" w:cs="Times New Roman"/>
          <w:color w:val="000000"/>
        </w:rPr>
        <w:t xml:space="preserve">complimentary </w:t>
      </w:r>
      <w:ins w:id="81" w:author="Gregory Crutsinger" w:date="2015-04-22T17:24:00Z">
        <w:r w:rsidR="00156A12">
          <w:rPr>
            <w:rFonts w:ascii="Times New Roman" w:hAnsi="Times New Roman" w:cs="Times New Roman"/>
            <w:color w:val="000000"/>
          </w:rPr>
          <w:t xml:space="preserve">in their </w:t>
        </w:r>
      </w:ins>
      <w:r w:rsidR="00C00C36">
        <w:rPr>
          <w:rFonts w:ascii="Times New Roman" w:hAnsi="Times New Roman" w:cs="Times New Roman"/>
          <w:color w:val="000000"/>
        </w:rPr>
        <w:t>trophic links</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It is impor</w:t>
      </w:r>
      <w:r w:rsidR="00566A90">
        <w:rPr>
          <w:rFonts w:ascii="Times New Roman" w:hAnsi="Times New Roman" w:cs="Times New Roman"/>
          <w:color w:val="000000"/>
        </w:rPr>
        <w:t xml:space="preserve">tant to note though, that our </w:t>
      </w:r>
      <w:r w:rsidR="003D27E8">
        <w:rPr>
          <w:rFonts w:ascii="Times New Roman" w:hAnsi="Times New Roman" w:cs="Times New Roman"/>
          <w:color w:val="000000"/>
        </w:rPr>
        <w:t>simulation is limited to e</w:t>
      </w:r>
      <w:r w:rsidR="00C00C36">
        <w:rPr>
          <w:rFonts w:ascii="Times New Roman" w:hAnsi="Times New Roman" w:cs="Times New Roman"/>
          <w:color w:val="000000"/>
        </w:rPr>
        <w:t>stimating</w:t>
      </w:r>
      <w:r w:rsidR="003D27E8">
        <w:rPr>
          <w:rFonts w:ascii="Times New Roman" w:hAnsi="Times New Roman" w:cs="Times New Roman"/>
          <w:color w:val="000000"/>
        </w:rPr>
        <w:t xml:space="preserve"> the potential additive effects of </w:t>
      </w:r>
      <w:r w:rsidR="00C00C36">
        <w:rPr>
          <w:rFonts w:ascii="Times New Roman" w:hAnsi="Times New Roman" w:cs="Times New Roman"/>
          <w:color w:val="000000"/>
        </w:rPr>
        <w:t>genetic variation</w:t>
      </w:r>
      <w:r w:rsidR="003D27E8">
        <w:rPr>
          <w:rFonts w:ascii="Times New Roman" w:hAnsi="Times New Roman" w:cs="Times New Roman"/>
          <w:color w:val="000000"/>
        </w:rPr>
        <w:t xml:space="preserve"> on food web structure. </w:t>
      </w:r>
      <w:r w:rsidR="00566A90">
        <w:rPr>
          <w:rFonts w:ascii="Times New Roman" w:hAnsi="Times New Roman" w:cs="Times New Roman"/>
          <w:color w:val="000000"/>
        </w:rPr>
        <w:t>We do know that plant genotypic diversity can have non-additive effects on the diversity of upper trophic levels (Crutsinger et al. 2006; Johnson et al. 2006</w:t>
      </w:r>
      <w:ins w:id="82" w:author="Gregory Crutsinger" w:date="2015-04-22T17:24:00Z">
        <w:r w:rsidR="00156A12">
          <w:rPr>
            <w:rFonts w:ascii="Times New Roman" w:hAnsi="Times New Roman" w:cs="Times New Roman"/>
            <w:color w:val="000000"/>
          </w:rPr>
          <w:t>).</w:t>
        </w:r>
      </w:ins>
      <w:del w:id="83" w:author="Gregory Crutsinger" w:date="2015-04-22T17:24:00Z">
        <w:r w:rsidR="00566A90" w:rsidDel="00156A12">
          <w:rPr>
            <w:rFonts w:ascii="Times New Roman" w:hAnsi="Times New Roman" w:cs="Times New Roman"/>
            <w:color w:val="000000"/>
          </w:rPr>
          <w:delText>); however,</w:delText>
        </w:r>
      </w:del>
      <w:r w:rsidR="00566A90">
        <w:rPr>
          <w:rFonts w:ascii="Times New Roman" w:hAnsi="Times New Roman" w:cs="Times New Roman"/>
          <w:color w:val="000000"/>
        </w:rPr>
        <w:t xml:space="preserve"> </w:t>
      </w:r>
      <w:ins w:id="84" w:author="Gregory Crutsinger" w:date="2015-04-22T17:24:00Z">
        <w:r w:rsidR="00156A12">
          <w:rPr>
            <w:rFonts w:ascii="Times New Roman" w:hAnsi="Times New Roman" w:cs="Times New Roman"/>
            <w:color w:val="000000"/>
          </w:rPr>
          <w:t>W</w:t>
        </w:r>
      </w:ins>
      <w:del w:id="85" w:author="Gregory Crutsinger" w:date="2015-04-22T17:24:00Z">
        <w:r w:rsidR="00566A90" w:rsidDel="00156A12">
          <w:rPr>
            <w:rFonts w:ascii="Times New Roman" w:hAnsi="Times New Roman" w:cs="Times New Roman"/>
            <w:color w:val="000000"/>
          </w:rPr>
          <w:delText>w</w:delText>
        </w:r>
      </w:del>
      <w:r w:rsidR="00566A90">
        <w:rPr>
          <w:rFonts w:ascii="Times New Roman" w:hAnsi="Times New Roman" w:cs="Times New Roman"/>
          <w:color w:val="000000"/>
        </w:rPr>
        <w:t>hether there are non-additive</w:t>
      </w:r>
      <w:ins w:id="86" w:author="Gregory Crutsinger" w:date="2015-04-22T17:24:00Z">
        <w:r w:rsidR="00156A12">
          <w:rPr>
            <w:rFonts w:ascii="Times New Roman" w:hAnsi="Times New Roman" w:cs="Times New Roman"/>
            <w:color w:val="000000"/>
          </w:rPr>
          <w:t xml:space="preserve"> genetic</w:t>
        </w:r>
      </w:ins>
      <w:r w:rsidR="00566A90">
        <w:rPr>
          <w:rFonts w:ascii="Times New Roman" w:hAnsi="Times New Roman" w:cs="Times New Roman"/>
          <w:color w:val="000000"/>
        </w:rPr>
        <w:t xml:space="preserve"> effects on the strength and composition of species interactions will require additional experimental work. Still, our </w:t>
      </w:r>
      <w:r w:rsidR="008B0253" w:rsidRPr="0067709E">
        <w:rPr>
          <w:rFonts w:ascii="Times New Roman" w:hAnsi="Times New Roman" w:cs="Times New Roman"/>
          <w:color w:val="000000"/>
        </w:rPr>
        <w:t>simulation supports</w:t>
      </w:r>
      <w:r w:rsidR="00566A90">
        <w:rPr>
          <w:rFonts w:ascii="Times New Roman" w:hAnsi="Times New Roman" w:cs="Times New Roman"/>
          <w:color w:val="000000"/>
        </w:rPr>
        <w:t xml:space="preserve"> the notion</w:t>
      </w:r>
      <w:r w:rsidR="00041C2F">
        <w:rPr>
          <w:rFonts w:ascii="Times New Roman" w:hAnsi="Times New Roman" w:cs="Times New Roman"/>
          <w:color w:val="000000"/>
        </w:rPr>
        <w:t xml:space="preserve"> that</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increasing plant</w:t>
      </w:r>
      <w:r w:rsidR="008B0253" w:rsidRPr="0067709E">
        <w:rPr>
          <w:rFonts w:ascii="Times New Roman" w:hAnsi="Times New Roman" w:cs="Times New Roman"/>
          <w:color w:val="000000"/>
        </w:rPr>
        <w:t xml:space="preserve"> </w:t>
      </w:r>
      <w:r w:rsidR="00041C2F">
        <w:rPr>
          <w:rFonts w:ascii="Times New Roman" w:hAnsi="Times New Roman" w:cs="Times New Roman"/>
          <w:color w:val="000000"/>
        </w:rPr>
        <w:t>genetic variation</w:t>
      </w:r>
      <w:r w:rsidR="008B0253" w:rsidRPr="0067709E">
        <w:rPr>
          <w:rFonts w:ascii="Times New Roman" w:hAnsi="Times New Roman" w:cs="Times New Roman"/>
          <w:color w:val="000000"/>
        </w:rPr>
        <w:t xml:space="preserve"> </w:t>
      </w:r>
      <w:r w:rsidR="003D27E8">
        <w:rPr>
          <w:rFonts w:ascii="Times New Roman" w:hAnsi="Times New Roman" w:cs="Times New Roman"/>
          <w:color w:val="000000"/>
        </w:rPr>
        <w:t xml:space="preserve">results in greater food web complexity, which may also </w:t>
      </w:r>
      <w:r w:rsidR="00FA303E">
        <w:rPr>
          <w:rFonts w:ascii="Times New Roman" w:hAnsi="Times New Roman" w:cs="Times New Roman"/>
          <w:color w:val="000000"/>
        </w:rPr>
        <w:t>enhance the stability of a food web</w:t>
      </w:r>
      <w:r w:rsidR="003D27E8">
        <w:rPr>
          <w:rFonts w:ascii="Times New Roman" w:hAnsi="Times New Roman" w:cs="Times New Roman"/>
          <w:color w:val="000000"/>
        </w:rPr>
        <w:t xml:space="preserve">. While we are currently lacking empirical tests of this, it </w:t>
      </w:r>
      <w:r w:rsidR="00041C2F">
        <w:rPr>
          <w:rFonts w:ascii="Times New Roman" w:hAnsi="Times New Roman" w:cs="Times New Roman"/>
          <w:color w:val="000000"/>
        </w:rPr>
        <w:t>is worth noting that</w:t>
      </w:r>
      <w:r w:rsidR="003D27E8">
        <w:rPr>
          <w:rFonts w:ascii="Times New Roman" w:hAnsi="Times New Roman" w:cs="Times New Roman"/>
          <w:color w:val="000000"/>
        </w:rPr>
        <w:t xml:space="preserve"> higher plant species diversity </w:t>
      </w:r>
      <w:r w:rsidR="00041C2F">
        <w:rPr>
          <w:rFonts w:ascii="Times New Roman" w:hAnsi="Times New Roman" w:cs="Times New Roman"/>
          <w:color w:val="000000"/>
        </w:rPr>
        <w:t>has been linked to</w:t>
      </w:r>
      <w:r w:rsidR="003D27E8">
        <w:rPr>
          <w:rFonts w:ascii="Times New Roman" w:hAnsi="Times New Roman" w:cs="Times New Roman"/>
          <w:color w:val="000000"/>
        </w:rPr>
        <w:t xml:space="preserve"> more stable herbivore and predator communities (Haddad et al. 2011). </w:t>
      </w:r>
    </w:p>
    <w:p w:rsidR="00717023" w:rsidRDefault="0071702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commentRangeStart w:id="87"/>
      <w:r w:rsidRPr="00804B90">
        <w:rPr>
          <w:rFonts w:ascii="Times New Roman" w:hAnsi="Times New Roman" w:cs="Times New Roman"/>
          <w:color w:val="000000"/>
        </w:rPr>
        <w:t xml:space="preserve">Our study focused solely on how genetic variation within a </w:t>
      </w:r>
      <w:r w:rsidR="00D24542">
        <w:rPr>
          <w:rFonts w:ascii="Times New Roman" w:hAnsi="Times New Roman" w:cs="Times New Roman"/>
          <w:color w:val="000000"/>
        </w:rPr>
        <w:t>foundation plant species</w:t>
      </w:r>
      <w:r w:rsidRPr="00804B90">
        <w:rPr>
          <w:rFonts w:ascii="Times New Roman" w:hAnsi="Times New Roman" w:cs="Times New Roman"/>
          <w:color w:val="000000"/>
        </w:rPr>
        <w:t xml:space="preserve"> affected food web structure; however, there is a growing literature that genetic variation within </w:t>
      </w:r>
      <w:r w:rsidR="00636E4B">
        <w:rPr>
          <w:rFonts w:ascii="Times New Roman" w:hAnsi="Times New Roman" w:cs="Times New Roman"/>
          <w:color w:val="000000"/>
        </w:rPr>
        <w:t>herbivores (</w:t>
      </w:r>
      <w:proofErr w:type="spellStart"/>
      <w:r w:rsidR="00636E4B">
        <w:rPr>
          <w:rFonts w:ascii="Times New Roman" w:hAnsi="Times New Roman" w:cs="Times New Roman"/>
          <w:color w:val="000000"/>
        </w:rPr>
        <w:t>Farkas</w:t>
      </w:r>
      <w:proofErr w:type="spellEnd"/>
      <w:r w:rsidR="00636E4B">
        <w:rPr>
          <w:rFonts w:ascii="Times New Roman" w:hAnsi="Times New Roman" w:cs="Times New Roman"/>
          <w:color w:val="000000"/>
        </w:rPr>
        <w:t xml:space="preserve"> et al. 2013) and </w:t>
      </w:r>
      <w:r w:rsidRPr="00804B90">
        <w:rPr>
          <w:rFonts w:ascii="Times New Roman" w:hAnsi="Times New Roman" w:cs="Times New Roman"/>
          <w:color w:val="000000"/>
        </w:rPr>
        <w:t>predators (</w:t>
      </w:r>
      <w:r w:rsidR="002B5694">
        <w:rPr>
          <w:rFonts w:ascii="Times New Roman" w:hAnsi="Times New Roman" w:cs="Times New Roman"/>
          <w:color w:val="000000"/>
        </w:rPr>
        <w:t>Post et al. 2008</w:t>
      </w:r>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Bassar</w:t>
      </w:r>
      <w:proofErr w:type="spellEnd"/>
      <w:r w:rsidRPr="00804B90">
        <w:rPr>
          <w:rFonts w:ascii="Times New Roman" w:hAnsi="Times New Roman" w:cs="Times New Roman"/>
          <w:color w:val="000000"/>
        </w:rPr>
        <w:t xml:space="preserve"> et al. </w:t>
      </w:r>
      <w:r w:rsidR="00C255D8">
        <w:rPr>
          <w:rFonts w:ascii="Times New Roman" w:hAnsi="Times New Roman" w:cs="Times New Roman"/>
          <w:color w:val="000000"/>
        </w:rPr>
        <w:t>2010</w:t>
      </w:r>
      <w:r w:rsidRPr="00804B90">
        <w:rPr>
          <w:rFonts w:ascii="Times New Roman" w:hAnsi="Times New Roman" w:cs="Times New Roman"/>
          <w:color w:val="000000"/>
        </w:rPr>
        <w:t xml:space="preserve">, </w:t>
      </w:r>
      <w:r w:rsidR="0060384B">
        <w:rPr>
          <w:rFonts w:ascii="Times New Roman" w:hAnsi="Times New Roman" w:cs="Times New Roman"/>
          <w:color w:val="000000"/>
        </w:rPr>
        <w:t xml:space="preserve">Harmon et al. </w:t>
      </w:r>
      <w:r w:rsidR="00C255D8">
        <w:rPr>
          <w:rFonts w:ascii="Times New Roman" w:hAnsi="Times New Roman" w:cs="Times New Roman"/>
          <w:color w:val="000000"/>
        </w:rPr>
        <w:t>2009</w:t>
      </w:r>
      <w:r w:rsidR="0060384B">
        <w:rPr>
          <w:rFonts w:ascii="Times New Roman" w:hAnsi="Times New Roman" w:cs="Times New Roman"/>
          <w:color w:val="000000"/>
        </w:rPr>
        <w:t>)</w:t>
      </w:r>
      <w:r w:rsidR="00636E4B">
        <w:rPr>
          <w:rFonts w:ascii="Times New Roman" w:hAnsi="Times New Roman" w:cs="Times New Roman"/>
          <w:color w:val="000000"/>
        </w:rPr>
        <w:t xml:space="preserve"> </w:t>
      </w:r>
      <w:r w:rsidRPr="00804B90">
        <w:rPr>
          <w:rFonts w:ascii="Times New Roman" w:hAnsi="Times New Roman" w:cs="Times New Roman"/>
          <w:color w:val="000000"/>
        </w:rPr>
        <w:t xml:space="preserve">in a variety of taxa may also affect community dynamics and ecosystem processes. </w:t>
      </w:r>
      <w:r w:rsidR="00F11206">
        <w:rPr>
          <w:rFonts w:ascii="Times New Roman" w:hAnsi="Times New Roman" w:cs="Times New Roman"/>
          <w:color w:val="000000"/>
        </w:rPr>
        <w:t>For example</w:t>
      </w:r>
      <w:r w:rsidR="00636E4B">
        <w:rPr>
          <w:rFonts w:ascii="Times New Roman" w:hAnsi="Times New Roman" w:cs="Times New Roman"/>
          <w:color w:val="000000"/>
        </w:rPr>
        <w:t xml:space="preserve">, we know that </w:t>
      </w:r>
      <w:r w:rsidR="00F11206">
        <w:rPr>
          <w:rFonts w:ascii="Times New Roman" w:hAnsi="Times New Roman" w:cs="Times New Roman"/>
          <w:color w:val="000000"/>
        </w:rPr>
        <w:t xml:space="preserve">high levels of </w:t>
      </w:r>
      <w:r w:rsidR="00325594">
        <w:rPr>
          <w:rFonts w:ascii="Times New Roman" w:hAnsi="Times New Roman" w:cs="Times New Roman"/>
          <w:color w:val="000000"/>
        </w:rPr>
        <w:t>genetic variation</w:t>
      </w:r>
      <w:r w:rsidR="00285900">
        <w:rPr>
          <w:rFonts w:ascii="Times New Roman" w:hAnsi="Times New Roman" w:cs="Times New Roman"/>
          <w:color w:val="000000"/>
        </w:rPr>
        <w:t xml:space="preserve"> </w:t>
      </w:r>
      <w:r w:rsidR="00F11206">
        <w:rPr>
          <w:rFonts w:ascii="Times New Roman" w:hAnsi="Times New Roman" w:cs="Times New Roman"/>
          <w:color w:val="000000"/>
        </w:rPr>
        <w:t xml:space="preserve">in sockeye salmon, a </w:t>
      </w:r>
      <w:r w:rsidR="00285900">
        <w:rPr>
          <w:rFonts w:ascii="Times New Roman" w:hAnsi="Times New Roman" w:cs="Times New Roman"/>
          <w:color w:val="000000"/>
        </w:rPr>
        <w:t xml:space="preserve">keystone </w:t>
      </w:r>
      <w:r w:rsidR="00F11206">
        <w:rPr>
          <w:rFonts w:ascii="Times New Roman" w:hAnsi="Times New Roman" w:cs="Times New Roman"/>
          <w:color w:val="000000"/>
        </w:rPr>
        <w:t>species,</w:t>
      </w:r>
      <w:r w:rsidR="00285900">
        <w:rPr>
          <w:rFonts w:ascii="Times New Roman" w:hAnsi="Times New Roman" w:cs="Times New Roman"/>
          <w:color w:val="000000"/>
        </w:rPr>
        <w:t xml:space="preserve"> reduces inter- and intra-annual variability in salmon populations, which provides stable and extended access to </w:t>
      </w:r>
      <w:r w:rsidR="00F11206">
        <w:rPr>
          <w:rFonts w:ascii="Times New Roman" w:hAnsi="Times New Roman" w:cs="Times New Roman"/>
          <w:color w:val="000000"/>
        </w:rPr>
        <w:t>a diverse community of mobile predators (including humans) and scavengers in terrestrial and aquatic ecosystems (Schindler et al. 2010</w:t>
      </w:r>
      <w:r w:rsidR="0070784B">
        <w:rPr>
          <w:rFonts w:ascii="Times New Roman" w:hAnsi="Times New Roman" w:cs="Times New Roman"/>
          <w:color w:val="000000"/>
        </w:rPr>
        <w:t>, Ruff et al. 2011</w:t>
      </w:r>
      <w:r w:rsidR="00F11206">
        <w:rPr>
          <w:rFonts w:ascii="Times New Roman" w:hAnsi="Times New Roman" w:cs="Times New Roman"/>
          <w:color w:val="000000"/>
        </w:rPr>
        <w:t xml:space="preserve">). </w:t>
      </w:r>
      <w:r w:rsidR="00F11206" w:rsidRPr="00804B90">
        <w:rPr>
          <w:rFonts w:ascii="Times New Roman" w:hAnsi="Times New Roman" w:cs="Times New Roman"/>
          <w:color w:val="000000"/>
        </w:rPr>
        <w:t xml:space="preserve">An important future direction of network theory will be to examine whether genetic variation at certain </w:t>
      </w:r>
      <w:r w:rsidR="00F11206">
        <w:rPr>
          <w:rFonts w:ascii="Times New Roman" w:hAnsi="Times New Roman" w:cs="Times New Roman"/>
          <w:color w:val="000000"/>
        </w:rPr>
        <w:t>key nodes, such as foundation or keystone species, enhances the robustness of ecological networks</w:t>
      </w:r>
      <w:r w:rsidR="00325594">
        <w:rPr>
          <w:rFonts w:ascii="Times New Roman" w:hAnsi="Times New Roman" w:cs="Times New Roman"/>
          <w:color w:val="000000"/>
        </w:rPr>
        <w:t xml:space="preserve"> compared to nodes of less structural importance</w:t>
      </w:r>
      <w:r w:rsidR="00F11206">
        <w:rPr>
          <w:rFonts w:ascii="Times New Roman" w:hAnsi="Times New Roman" w:cs="Times New Roman"/>
          <w:color w:val="000000"/>
        </w:rPr>
        <w:t xml:space="preserve"> </w:t>
      </w:r>
      <w:r w:rsidR="00F11206" w:rsidRPr="00804B90">
        <w:rPr>
          <w:rFonts w:ascii="Times New Roman" w:hAnsi="Times New Roman" w:cs="Times New Roman"/>
          <w:color w:val="000000"/>
        </w:rPr>
        <w:t>(Hughes et al. 2008).</w:t>
      </w:r>
      <w:r w:rsidR="00D24542">
        <w:rPr>
          <w:rFonts w:ascii="Times New Roman" w:hAnsi="Times New Roman" w:cs="Times New Roman"/>
          <w:color w:val="000000"/>
        </w:rPr>
        <w:t xml:space="preserve"> </w:t>
      </w:r>
      <w:r w:rsidRPr="00804B90">
        <w:rPr>
          <w:rFonts w:ascii="Times New Roman" w:hAnsi="Times New Roman" w:cs="Times New Roman"/>
          <w:color w:val="000000"/>
        </w:rPr>
        <w:t xml:space="preserve">This will lend insight </w:t>
      </w:r>
      <w:r w:rsidR="00636E4B">
        <w:rPr>
          <w:rFonts w:ascii="Times New Roman" w:hAnsi="Times New Roman" w:cs="Times New Roman"/>
          <w:color w:val="000000"/>
        </w:rPr>
        <w:t>to a pressing question in community genetics research</w:t>
      </w:r>
      <w:r w:rsidR="00F11206">
        <w:rPr>
          <w:rFonts w:ascii="Times New Roman" w:hAnsi="Times New Roman" w:cs="Times New Roman"/>
          <w:color w:val="000000"/>
        </w:rPr>
        <w:t>: what is</w:t>
      </w:r>
      <w:r w:rsidR="00636E4B">
        <w:rPr>
          <w:rFonts w:ascii="Times New Roman" w:hAnsi="Times New Roman" w:cs="Times New Roman"/>
          <w:color w:val="000000"/>
        </w:rPr>
        <w:t xml:space="preserve"> </w:t>
      </w:r>
      <w:r w:rsidR="00F11206">
        <w:rPr>
          <w:rFonts w:ascii="Times New Roman" w:hAnsi="Times New Roman" w:cs="Times New Roman"/>
          <w:color w:val="000000"/>
        </w:rPr>
        <w:t xml:space="preserve">the relative importance of </w:t>
      </w:r>
      <w:r w:rsidR="00636E4B">
        <w:rPr>
          <w:rFonts w:ascii="Times New Roman" w:hAnsi="Times New Roman" w:cs="Times New Roman"/>
          <w:color w:val="000000"/>
        </w:rPr>
        <w:t xml:space="preserve">genetic variation for </w:t>
      </w:r>
      <w:r w:rsidR="00F11206">
        <w:rPr>
          <w:rFonts w:ascii="Times New Roman" w:hAnsi="Times New Roman" w:cs="Times New Roman"/>
          <w:color w:val="000000"/>
        </w:rPr>
        <w:t xml:space="preserve">predicting and maintaining </w:t>
      </w:r>
      <w:r w:rsidR="00636E4B">
        <w:rPr>
          <w:rFonts w:ascii="Times New Roman" w:hAnsi="Times New Roman" w:cs="Times New Roman"/>
          <w:color w:val="000000"/>
        </w:rPr>
        <w:t>co</w:t>
      </w:r>
      <w:r w:rsidR="00F11206">
        <w:rPr>
          <w:rFonts w:ascii="Times New Roman" w:hAnsi="Times New Roman" w:cs="Times New Roman"/>
          <w:color w:val="000000"/>
        </w:rPr>
        <w:t xml:space="preserve">mmunity and ecosystem processes (Morin 2003, </w:t>
      </w:r>
      <w:proofErr w:type="spellStart"/>
      <w:r w:rsidR="00F11206">
        <w:rPr>
          <w:rFonts w:ascii="Times New Roman" w:hAnsi="Times New Roman" w:cs="Times New Roman"/>
          <w:color w:val="000000"/>
        </w:rPr>
        <w:t>Ricklefs</w:t>
      </w:r>
      <w:proofErr w:type="spellEnd"/>
      <w:r w:rsidR="00F11206">
        <w:rPr>
          <w:rFonts w:ascii="Times New Roman" w:hAnsi="Times New Roman" w:cs="Times New Roman"/>
          <w:color w:val="000000"/>
        </w:rPr>
        <w:t xml:space="preserve"> 2003, </w:t>
      </w:r>
      <w:proofErr w:type="spellStart"/>
      <w:r w:rsidR="00F11206">
        <w:rPr>
          <w:rFonts w:ascii="Times New Roman" w:hAnsi="Times New Roman" w:cs="Times New Roman"/>
          <w:color w:val="000000"/>
        </w:rPr>
        <w:t>Hersch</w:t>
      </w:r>
      <w:proofErr w:type="spellEnd"/>
      <w:r w:rsidR="00F11206">
        <w:rPr>
          <w:rFonts w:ascii="Times New Roman" w:hAnsi="Times New Roman" w:cs="Times New Roman"/>
          <w:color w:val="000000"/>
        </w:rPr>
        <w:t>-Green et al. 2011)?</w:t>
      </w:r>
      <w:commentRangeEnd w:id="87"/>
      <w:r w:rsidR="00156A12">
        <w:rPr>
          <w:rStyle w:val="CommentReference"/>
        </w:rPr>
        <w:commentReference w:id="87"/>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156A12"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ins w:id="88" w:author="Gregory Crutsinger" w:date="2015-04-22T17:26:00Z"/>
          <w:rFonts w:ascii="Times New Roman" w:hAnsi="Times New Roman" w:cs="Times New Roman"/>
          <w:color w:val="000000"/>
        </w:rPr>
      </w:pPr>
      <w:r w:rsidRPr="00804B90">
        <w:rPr>
          <w:rFonts w:ascii="Times New Roman" w:hAnsi="Times New Roman" w:cs="Times New Roman"/>
          <w:color w:val="000000"/>
        </w:rPr>
        <w:t xml:space="preserve">This common garden experiment targeted the effects of standing genetic variation on </w:t>
      </w:r>
      <w:r w:rsidR="003507C1">
        <w:rPr>
          <w:rFonts w:ascii="Times New Roman" w:hAnsi="Times New Roman" w:cs="Times New Roman"/>
          <w:color w:val="000000"/>
        </w:rPr>
        <w:t xml:space="preserve">its associated food web over a </w:t>
      </w:r>
      <w:r w:rsidR="00EF3FD3">
        <w:rPr>
          <w:rFonts w:ascii="Times New Roman" w:hAnsi="Times New Roman" w:cs="Times New Roman"/>
          <w:color w:val="000000"/>
        </w:rPr>
        <w:t>short time scale</w:t>
      </w:r>
      <w:r w:rsidR="00E55DD5">
        <w:rPr>
          <w:rFonts w:ascii="Times New Roman" w:hAnsi="Times New Roman" w:cs="Times New Roman"/>
          <w:color w:val="000000"/>
        </w:rPr>
        <w:t xml:space="preserve">; however, we </w:t>
      </w:r>
      <w:r w:rsidR="00660798">
        <w:rPr>
          <w:rFonts w:ascii="Times New Roman" w:hAnsi="Times New Roman" w:cs="Times New Roman"/>
          <w:color w:val="000000"/>
        </w:rPr>
        <w:t xml:space="preserve">know </w:t>
      </w:r>
      <w:r w:rsidRPr="00804B90">
        <w:rPr>
          <w:rFonts w:ascii="Times New Roman" w:hAnsi="Times New Roman" w:cs="Times New Roman"/>
          <w:color w:val="000000"/>
        </w:rPr>
        <w:t>that natura</w:t>
      </w:r>
      <w:r w:rsidR="00EF3FD3">
        <w:rPr>
          <w:rFonts w:ascii="Times New Roman" w:hAnsi="Times New Roman" w:cs="Times New Roman"/>
          <w:color w:val="000000"/>
        </w:rPr>
        <w:t xml:space="preserve">l selection can have </w:t>
      </w:r>
      <w:r w:rsidRPr="00804B90">
        <w:rPr>
          <w:rFonts w:ascii="Times New Roman" w:hAnsi="Times New Roman" w:cs="Times New Roman"/>
          <w:color w:val="000000"/>
        </w:rPr>
        <w:t xml:space="preserve">rapid effects on phenotypic variation that affects the strength of trophic interactions </w:t>
      </w:r>
      <w:r w:rsidR="003507C1">
        <w:rPr>
          <w:rFonts w:ascii="Times New Roman" w:hAnsi="Times New Roman" w:cs="Times New Roman"/>
          <w:color w:val="000000"/>
        </w:rPr>
        <w:t xml:space="preserve">on ecological time scales </w:t>
      </w:r>
      <w:r w:rsidRPr="00804B90">
        <w:rPr>
          <w:rFonts w:ascii="Times New Roman" w:hAnsi="Times New Roman" w:cs="Times New Roman"/>
          <w:color w:val="000000"/>
        </w:rPr>
        <w:t>(Hairst</w:t>
      </w:r>
      <w:r w:rsidR="00EF3FD3">
        <w:rPr>
          <w:rFonts w:ascii="Times New Roman" w:hAnsi="Times New Roman" w:cs="Times New Roman"/>
          <w:color w:val="000000"/>
        </w:rPr>
        <w:t xml:space="preserve">on et al. 2003, </w:t>
      </w:r>
      <w:proofErr w:type="spellStart"/>
      <w:r w:rsidRPr="00804B90">
        <w:rPr>
          <w:rFonts w:ascii="Times New Roman" w:hAnsi="Times New Roman" w:cs="Times New Roman"/>
          <w:color w:val="000000"/>
        </w:rPr>
        <w:t>Agrawal</w:t>
      </w:r>
      <w:proofErr w:type="spellEnd"/>
      <w:r w:rsidRPr="00804B90">
        <w:rPr>
          <w:rFonts w:ascii="Times New Roman" w:hAnsi="Times New Roman" w:cs="Times New Roman"/>
          <w:color w:val="000000"/>
        </w:rPr>
        <w:t xml:space="preserve"> et </w:t>
      </w:r>
      <w:r w:rsidR="00EF3FD3">
        <w:rPr>
          <w:rFonts w:ascii="Times New Roman" w:hAnsi="Times New Roman" w:cs="Times New Roman"/>
          <w:color w:val="000000"/>
        </w:rPr>
        <w:t>al. 2012</w:t>
      </w:r>
      <w:r w:rsidRPr="00804B90">
        <w:rPr>
          <w:rFonts w:ascii="Times New Roman" w:hAnsi="Times New Roman" w:cs="Times New Roman"/>
          <w:color w:val="000000"/>
        </w:rPr>
        <w:t xml:space="preserve">). </w:t>
      </w:r>
      <w:r w:rsidR="00EF3FD3">
        <w:rPr>
          <w:rFonts w:ascii="Times New Roman" w:hAnsi="Times New Roman" w:cs="Times New Roman"/>
          <w:color w:val="000000"/>
        </w:rPr>
        <w:t>Therefore, o</w:t>
      </w:r>
      <w:r w:rsidRPr="00804B90">
        <w:rPr>
          <w:rFonts w:ascii="Times New Roman" w:hAnsi="Times New Roman" w:cs="Times New Roman"/>
          <w:color w:val="000000"/>
        </w:rPr>
        <w:t>ur results suggest that evolutionary proces</w:t>
      </w:r>
      <w:r w:rsidR="003507C1">
        <w:rPr>
          <w:rFonts w:ascii="Times New Roman" w:hAnsi="Times New Roman" w:cs="Times New Roman"/>
          <w:color w:val="000000"/>
        </w:rPr>
        <w:t>ses that alter genetic</w:t>
      </w:r>
      <w:r w:rsidR="00EF3FD3">
        <w:rPr>
          <w:rFonts w:ascii="Times New Roman" w:hAnsi="Times New Roman" w:cs="Times New Roman"/>
          <w:color w:val="000000"/>
        </w:rPr>
        <w:t xml:space="preserve"> variation </w:t>
      </w:r>
      <w:r w:rsidRPr="00804B90">
        <w:rPr>
          <w:rFonts w:ascii="Times New Roman" w:hAnsi="Times New Roman" w:cs="Times New Roman"/>
          <w:color w:val="000000"/>
        </w:rPr>
        <w:t xml:space="preserve">may </w:t>
      </w:r>
      <w:ins w:id="89" w:author="Gregory Crutsinger" w:date="2015-04-22T17:26:00Z">
        <w:r w:rsidR="00156A12">
          <w:rPr>
            <w:rFonts w:ascii="Times New Roman" w:hAnsi="Times New Roman" w:cs="Times New Roman"/>
            <w:color w:val="000000"/>
          </w:rPr>
          <w:t xml:space="preserve">also </w:t>
        </w:r>
      </w:ins>
      <w:r w:rsidRPr="00804B90">
        <w:rPr>
          <w:rFonts w:ascii="Times New Roman" w:hAnsi="Times New Roman" w:cs="Times New Roman"/>
          <w:color w:val="000000"/>
        </w:rPr>
        <w:t xml:space="preserve">affect food web structure and dynamics, and evidence from other systems tentatively supports this hypothesis. For example, </w:t>
      </w:r>
      <w:r w:rsidR="003507C1">
        <w:rPr>
          <w:rFonts w:ascii="Times New Roman" w:hAnsi="Times New Roman" w:cs="Times New Roman"/>
          <w:color w:val="000000"/>
        </w:rPr>
        <w:t xml:space="preserve">gene flow between locally adapted populations of the stick insect, </w:t>
      </w:r>
      <w:proofErr w:type="spellStart"/>
      <w:r w:rsidR="003507C1" w:rsidRPr="003507C1">
        <w:rPr>
          <w:rFonts w:ascii="Times New Roman" w:hAnsi="Times New Roman" w:cs="Times New Roman"/>
          <w:i/>
          <w:color w:val="000000"/>
        </w:rPr>
        <w:t>Timema</w:t>
      </w:r>
      <w:proofErr w:type="spellEnd"/>
      <w:r w:rsidR="003507C1" w:rsidRPr="003507C1">
        <w:rPr>
          <w:rFonts w:ascii="Times New Roman" w:hAnsi="Times New Roman" w:cs="Times New Roman"/>
          <w:i/>
          <w:color w:val="000000"/>
        </w:rPr>
        <w:t xml:space="preserve"> </w:t>
      </w:r>
      <w:proofErr w:type="spellStart"/>
      <w:r w:rsidR="003507C1" w:rsidRPr="003507C1">
        <w:rPr>
          <w:rFonts w:ascii="Times New Roman" w:hAnsi="Times New Roman" w:cs="Times New Roman"/>
          <w:i/>
          <w:color w:val="000000"/>
        </w:rPr>
        <w:t>cristinae</w:t>
      </w:r>
      <w:proofErr w:type="spellEnd"/>
      <w:r w:rsidR="003507C1">
        <w:rPr>
          <w:rFonts w:ascii="Times New Roman" w:hAnsi="Times New Roman" w:cs="Times New Roman"/>
          <w:color w:val="000000"/>
        </w:rPr>
        <w:t xml:space="preserve">, results in </w:t>
      </w:r>
      <w:r w:rsidR="00580854">
        <w:rPr>
          <w:rFonts w:ascii="Times New Roman" w:hAnsi="Times New Roman" w:cs="Times New Roman"/>
          <w:color w:val="000000"/>
        </w:rPr>
        <w:t xml:space="preserve">lower genetic </w:t>
      </w:r>
      <w:proofErr w:type="gramStart"/>
      <w:r w:rsidR="00EF3FD3">
        <w:rPr>
          <w:rFonts w:ascii="Times New Roman" w:hAnsi="Times New Roman" w:cs="Times New Roman"/>
          <w:color w:val="000000"/>
        </w:rPr>
        <w:t>variation</w:t>
      </w:r>
      <w:r w:rsidR="00580854">
        <w:rPr>
          <w:rFonts w:ascii="Times New Roman" w:hAnsi="Times New Roman" w:cs="Times New Roman"/>
          <w:color w:val="000000"/>
        </w:rPr>
        <w:t xml:space="preserve"> </w:t>
      </w:r>
      <w:ins w:id="90" w:author="Gregory Crutsinger" w:date="2015-04-22T17:26:00Z">
        <w:r w:rsidR="00156A12">
          <w:rPr>
            <w:rFonts w:ascii="Times New Roman" w:hAnsi="Times New Roman" w:cs="Times New Roman"/>
            <w:color w:val="000000"/>
          </w:rPr>
          <w:t>which</w:t>
        </w:r>
        <w:proofErr w:type="gramEnd"/>
        <w:r w:rsidR="00156A12">
          <w:rPr>
            <w:rFonts w:ascii="Times New Roman" w:hAnsi="Times New Roman" w:cs="Times New Roman"/>
            <w:color w:val="000000"/>
          </w:rPr>
          <w:t xml:space="preserve"> leads to what?</w:t>
        </w:r>
      </w:ins>
    </w:p>
    <w:p w:rsidR="00804B90" w:rsidRPr="00804B90" w:rsidRDefault="00156A12"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ins w:id="91" w:author="Gregory Crutsinger" w:date="2015-04-22T17:26:00Z">
        <w:r>
          <w:rPr>
            <w:rFonts w:ascii="Times New Roman" w:hAnsi="Times New Roman" w:cs="Times New Roman"/>
            <w:color w:val="000000"/>
          </w:rPr>
          <w:t xml:space="preserve">Similarly, </w:t>
        </w:r>
      </w:ins>
      <w:del w:id="92" w:author="Gregory Crutsinger" w:date="2015-04-22T17:26:00Z">
        <w:r w:rsidR="00580854" w:rsidDel="00156A12">
          <w:rPr>
            <w:rFonts w:ascii="Times New Roman" w:hAnsi="Times New Roman" w:cs="Times New Roman"/>
            <w:color w:val="000000"/>
          </w:rPr>
          <w:delText xml:space="preserve">and </w:delText>
        </w:r>
      </w:del>
      <w:r w:rsidR="00580854">
        <w:rPr>
          <w:rFonts w:ascii="Times New Roman" w:hAnsi="Times New Roman" w:cs="Times New Roman"/>
          <w:color w:val="000000"/>
        </w:rPr>
        <w:t>stick insects with</w:t>
      </w:r>
      <w:r w:rsidR="003507C1">
        <w:rPr>
          <w:rFonts w:ascii="Times New Roman" w:hAnsi="Times New Roman" w:cs="Times New Roman"/>
          <w:color w:val="000000"/>
        </w:rPr>
        <w:t xml:space="preserve"> maladapted</w:t>
      </w:r>
      <w:r w:rsidR="00D24542">
        <w:rPr>
          <w:rFonts w:ascii="Times New Roman" w:hAnsi="Times New Roman" w:cs="Times New Roman"/>
          <w:color w:val="000000"/>
        </w:rPr>
        <w:t xml:space="preserve"> camouflage</w:t>
      </w:r>
      <w:r w:rsidR="00C31131">
        <w:rPr>
          <w:rFonts w:ascii="Times New Roman" w:hAnsi="Times New Roman" w:cs="Times New Roman"/>
          <w:color w:val="000000"/>
        </w:rPr>
        <w:t xml:space="preserve"> on </w:t>
      </w:r>
      <w:proofErr w:type="gramStart"/>
      <w:r w:rsidR="00C31131">
        <w:rPr>
          <w:rFonts w:ascii="Times New Roman" w:hAnsi="Times New Roman" w:cs="Times New Roman"/>
          <w:color w:val="000000"/>
        </w:rPr>
        <w:t>their</w:t>
      </w:r>
      <w:proofErr w:type="gramEnd"/>
      <w:r w:rsidR="00C31131">
        <w:rPr>
          <w:rFonts w:ascii="Times New Roman" w:hAnsi="Times New Roman" w:cs="Times New Roman"/>
          <w:color w:val="000000"/>
        </w:rPr>
        <w:t xml:space="preserve"> host plants</w:t>
      </w:r>
      <w:r w:rsidR="00D24542">
        <w:rPr>
          <w:rFonts w:ascii="Times New Roman" w:hAnsi="Times New Roman" w:cs="Times New Roman"/>
          <w:color w:val="000000"/>
        </w:rPr>
        <w:t xml:space="preserve"> (</w:t>
      </w:r>
      <w:proofErr w:type="spellStart"/>
      <w:r w:rsidR="00D24542">
        <w:rPr>
          <w:rFonts w:ascii="Times New Roman" w:hAnsi="Times New Roman" w:cs="Times New Roman"/>
          <w:color w:val="000000"/>
        </w:rPr>
        <w:t>Farkas</w:t>
      </w:r>
      <w:proofErr w:type="spellEnd"/>
      <w:r w:rsidR="00D24542">
        <w:rPr>
          <w:rFonts w:ascii="Times New Roman" w:hAnsi="Times New Roman" w:cs="Times New Roman"/>
          <w:color w:val="000000"/>
        </w:rPr>
        <w:t xml:space="preserve"> et al. 2013)</w:t>
      </w:r>
      <w:r w:rsidR="003507C1">
        <w:rPr>
          <w:rFonts w:ascii="Times New Roman" w:hAnsi="Times New Roman" w:cs="Times New Roman"/>
          <w:color w:val="000000"/>
        </w:rPr>
        <w:t>. This maladapted camouflage attracts birds, which increase</w:t>
      </w:r>
      <w:r w:rsidR="00C31131">
        <w:rPr>
          <w:rFonts w:ascii="Times New Roman" w:hAnsi="Times New Roman" w:cs="Times New Roman"/>
          <w:color w:val="000000"/>
        </w:rPr>
        <w:t>s</w:t>
      </w:r>
      <w:r w:rsidR="00580854">
        <w:rPr>
          <w:rFonts w:ascii="Times New Roman" w:hAnsi="Times New Roman" w:cs="Times New Roman"/>
          <w:color w:val="000000"/>
        </w:rPr>
        <w:t xml:space="preserve"> predation</w:t>
      </w:r>
      <w:r w:rsidR="00C31131">
        <w:rPr>
          <w:rFonts w:ascii="Times New Roman" w:hAnsi="Times New Roman" w:cs="Times New Roman"/>
          <w:color w:val="000000"/>
        </w:rPr>
        <w:t xml:space="preserve"> pressure</w:t>
      </w:r>
      <w:r w:rsidR="00580854">
        <w:rPr>
          <w:rFonts w:ascii="Times New Roman" w:hAnsi="Times New Roman" w:cs="Times New Roman"/>
          <w:color w:val="000000"/>
        </w:rPr>
        <w:t xml:space="preserve"> and results</w:t>
      </w:r>
      <w:r w:rsidR="003507C1">
        <w:rPr>
          <w:rFonts w:ascii="Times New Roman" w:hAnsi="Times New Roman" w:cs="Times New Roman"/>
          <w:color w:val="000000"/>
        </w:rPr>
        <w:t xml:space="preserve"> in decreased a</w:t>
      </w:r>
      <w:r w:rsidR="00580854">
        <w:rPr>
          <w:rFonts w:ascii="Times New Roman" w:hAnsi="Times New Roman" w:cs="Times New Roman"/>
          <w:color w:val="000000"/>
        </w:rPr>
        <w:t xml:space="preserve">bundance and diversity of </w:t>
      </w:r>
      <w:r w:rsidR="003507C1">
        <w:rPr>
          <w:rFonts w:ascii="Times New Roman" w:hAnsi="Times New Roman" w:cs="Times New Roman"/>
          <w:color w:val="000000"/>
        </w:rPr>
        <w:t>arthropods on the host plant</w:t>
      </w:r>
      <w:r w:rsidR="00580854">
        <w:rPr>
          <w:rFonts w:ascii="Times New Roman" w:hAnsi="Times New Roman" w:cs="Times New Roman"/>
          <w:color w:val="000000"/>
        </w:rPr>
        <w:t xml:space="preserve"> (</w:t>
      </w:r>
      <w:proofErr w:type="spellStart"/>
      <w:r w:rsidR="00580854">
        <w:rPr>
          <w:rFonts w:ascii="Times New Roman" w:hAnsi="Times New Roman" w:cs="Times New Roman"/>
          <w:color w:val="000000"/>
        </w:rPr>
        <w:t>Farkas</w:t>
      </w:r>
      <w:proofErr w:type="spellEnd"/>
      <w:r w:rsidR="00580854">
        <w:rPr>
          <w:rFonts w:ascii="Times New Roman" w:hAnsi="Times New Roman" w:cs="Times New Roman"/>
          <w:color w:val="000000"/>
        </w:rPr>
        <w:t xml:space="preserve"> et al. 2013)</w:t>
      </w:r>
      <w:r w:rsidR="003507C1">
        <w:rPr>
          <w:rFonts w:ascii="Times New Roman" w:hAnsi="Times New Roman" w:cs="Times New Roman"/>
          <w:color w:val="000000"/>
        </w:rPr>
        <w:t xml:space="preserve">. </w:t>
      </w:r>
      <w:r w:rsidR="00804B90" w:rsidRPr="00804B90">
        <w:rPr>
          <w:rFonts w:ascii="Times New Roman" w:hAnsi="Times New Roman" w:cs="Times New Roman"/>
          <w:color w:val="000000"/>
        </w:rPr>
        <w:t xml:space="preserve">In contrast, local adaptation, which increases genetic </w:t>
      </w:r>
      <w:r w:rsidR="00C31131">
        <w:rPr>
          <w:rFonts w:ascii="Times New Roman" w:hAnsi="Times New Roman" w:cs="Times New Roman"/>
          <w:color w:val="000000"/>
        </w:rPr>
        <w:t>variation</w:t>
      </w:r>
      <w:r w:rsidR="00804B90" w:rsidRPr="00804B90">
        <w:rPr>
          <w:rFonts w:ascii="Times New Roman" w:hAnsi="Times New Roman" w:cs="Times New Roman"/>
          <w:color w:val="000000"/>
        </w:rPr>
        <w:t>,</w:t>
      </w:r>
      <w:r w:rsidR="00580854">
        <w:rPr>
          <w:rFonts w:ascii="Times New Roman" w:hAnsi="Times New Roman" w:cs="Times New Roman"/>
          <w:color w:val="000000"/>
        </w:rPr>
        <w:t xml:space="preserve"> in </w:t>
      </w:r>
      <w:proofErr w:type="spellStart"/>
      <w:proofErr w:type="gramStart"/>
      <w:r w:rsidR="00580854">
        <w:rPr>
          <w:rFonts w:ascii="Times New Roman" w:hAnsi="Times New Roman" w:cs="Times New Roman"/>
          <w:color w:val="000000"/>
        </w:rPr>
        <w:t>trinidadian</w:t>
      </w:r>
      <w:proofErr w:type="spellEnd"/>
      <w:proofErr w:type="gramEnd"/>
      <w:r w:rsidR="00580854">
        <w:rPr>
          <w:rFonts w:ascii="Times New Roman" w:hAnsi="Times New Roman" w:cs="Times New Roman"/>
          <w:color w:val="000000"/>
        </w:rPr>
        <w:t xml:space="preserve"> guppies has been shown to lead</w:t>
      </w:r>
      <w:r w:rsidR="00804B90" w:rsidRPr="00804B90">
        <w:rPr>
          <w:rFonts w:ascii="Times New Roman" w:hAnsi="Times New Roman" w:cs="Times New Roman"/>
          <w:color w:val="000000"/>
        </w:rPr>
        <w:t xml:space="preserve"> to divergent community and ecosystem processes </w:t>
      </w:r>
      <w:r w:rsidR="00580854">
        <w:rPr>
          <w:rFonts w:ascii="Times New Roman" w:hAnsi="Times New Roman" w:cs="Times New Roman"/>
          <w:color w:val="000000"/>
        </w:rPr>
        <w:t xml:space="preserve">in their aquatic habitats </w:t>
      </w:r>
      <w:r w:rsidR="00804B90" w:rsidRPr="00804B90">
        <w:rPr>
          <w:rFonts w:ascii="Times New Roman" w:hAnsi="Times New Roman" w:cs="Times New Roman"/>
          <w:color w:val="000000"/>
        </w:rPr>
        <w:t>(</w:t>
      </w:r>
      <w:proofErr w:type="spellStart"/>
      <w:r w:rsidR="00804B90" w:rsidRPr="00804B90">
        <w:rPr>
          <w:rFonts w:ascii="Times New Roman" w:hAnsi="Times New Roman" w:cs="Times New Roman"/>
          <w:color w:val="000000"/>
        </w:rPr>
        <w:t>B</w:t>
      </w:r>
      <w:r w:rsidR="00580854">
        <w:rPr>
          <w:rFonts w:ascii="Times New Roman" w:hAnsi="Times New Roman" w:cs="Times New Roman"/>
          <w:color w:val="000000"/>
        </w:rPr>
        <w:t>assar</w:t>
      </w:r>
      <w:proofErr w:type="spellEnd"/>
      <w:r w:rsidR="00580854">
        <w:rPr>
          <w:rFonts w:ascii="Times New Roman" w:hAnsi="Times New Roman" w:cs="Times New Roman"/>
          <w:color w:val="000000"/>
        </w:rPr>
        <w:t xml:space="preserve"> et al. </w:t>
      </w:r>
      <w:r w:rsidR="0003197E">
        <w:rPr>
          <w:rFonts w:ascii="Times New Roman" w:hAnsi="Times New Roman" w:cs="Times New Roman"/>
          <w:color w:val="000000"/>
        </w:rPr>
        <w:t>2010</w:t>
      </w:r>
      <w:r w:rsidR="00580854">
        <w:rPr>
          <w:rFonts w:ascii="Times New Roman" w:hAnsi="Times New Roman" w:cs="Times New Roman"/>
          <w:color w:val="000000"/>
        </w:rPr>
        <w:t xml:space="preserve">). Divergence in community composition and ecosystem processes </w:t>
      </w:r>
      <w:r w:rsidR="00804B90" w:rsidRPr="00804B90">
        <w:rPr>
          <w:rFonts w:ascii="Times New Roman" w:hAnsi="Times New Roman" w:cs="Times New Roman"/>
          <w:color w:val="000000"/>
        </w:rPr>
        <w:t xml:space="preserve">is the recipe for increased food web complexity via </w:t>
      </w:r>
      <w:proofErr w:type="spellStart"/>
      <w:r w:rsidR="00C31131">
        <w:rPr>
          <w:rFonts w:ascii="Times New Roman" w:hAnsi="Times New Roman" w:cs="Times New Roman"/>
          <w:color w:val="000000"/>
        </w:rPr>
        <w:t>complimentarity</w:t>
      </w:r>
      <w:proofErr w:type="spellEnd"/>
      <w:r w:rsidR="00804B90" w:rsidRPr="00804B90">
        <w:rPr>
          <w:rFonts w:ascii="Times New Roman" w:hAnsi="Times New Roman" w:cs="Times New Roman"/>
          <w:color w:val="000000"/>
        </w:rPr>
        <w:t xml:space="preserve">. </w:t>
      </w:r>
      <w:del w:id="93" w:author="Gregory Crutsinger" w:date="2015-04-22T17:27:00Z">
        <w:r w:rsidR="00804B90" w:rsidRPr="00804B90" w:rsidDel="00156A12">
          <w:rPr>
            <w:rFonts w:ascii="Times New Roman" w:hAnsi="Times New Roman" w:cs="Times New Roman"/>
            <w:color w:val="000000"/>
          </w:rPr>
          <w:delText xml:space="preserve">Future </w:delText>
        </w:r>
      </w:del>
      <w:ins w:id="94" w:author="Gregory Crutsinger" w:date="2015-04-22T17:27:00Z">
        <w:r>
          <w:rPr>
            <w:rFonts w:ascii="Times New Roman" w:hAnsi="Times New Roman" w:cs="Times New Roman"/>
            <w:color w:val="000000"/>
          </w:rPr>
          <w:t>We advocate for the adopti</w:t>
        </w:r>
        <w:r w:rsidR="00D64D05">
          <w:rPr>
            <w:rFonts w:ascii="Times New Roman" w:hAnsi="Times New Roman" w:cs="Times New Roman"/>
            <w:color w:val="000000"/>
          </w:rPr>
          <w:t>on of</w:t>
        </w:r>
      </w:ins>
      <w:del w:id="95" w:author="Gregory Crutsinger" w:date="2015-04-22T17:27:00Z">
        <w:r w:rsidR="00804B90" w:rsidRPr="00804B90" w:rsidDel="00156A12">
          <w:rPr>
            <w:rFonts w:ascii="Times New Roman" w:hAnsi="Times New Roman" w:cs="Times New Roman"/>
            <w:color w:val="000000"/>
          </w:rPr>
          <w:delText>work should take a</w:delText>
        </w:r>
      </w:del>
      <w:r w:rsidR="00804B90" w:rsidRPr="00804B90">
        <w:rPr>
          <w:rFonts w:ascii="Times New Roman" w:hAnsi="Times New Roman" w:cs="Times New Roman"/>
          <w:color w:val="000000"/>
        </w:rPr>
        <w:t xml:space="preserve"> network approach </w:t>
      </w:r>
      <w:del w:id="96" w:author="Gregory Crutsinger" w:date="2015-04-22T17:27:00Z">
        <w:r w:rsidR="00804B90" w:rsidRPr="00804B90" w:rsidDel="00D64D05">
          <w:rPr>
            <w:rFonts w:ascii="Times New Roman" w:hAnsi="Times New Roman" w:cs="Times New Roman"/>
            <w:color w:val="000000"/>
          </w:rPr>
          <w:delText xml:space="preserve">by </w:delText>
        </w:r>
      </w:del>
      <w:ins w:id="97" w:author="Gregory Crutsinger" w:date="2015-04-22T17:27:00Z">
        <w:r w:rsidR="00D64D05">
          <w:rPr>
            <w:rFonts w:ascii="Times New Roman" w:hAnsi="Times New Roman" w:cs="Times New Roman"/>
            <w:color w:val="000000"/>
          </w:rPr>
          <w:t>in</w:t>
        </w:r>
        <w:r w:rsidR="00D64D05" w:rsidRPr="00804B90">
          <w:rPr>
            <w:rFonts w:ascii="Times New Roman" w:hAnsi="Times New Roman" w:cs="Times New Roman"/>
            <w:color w:val="000000"/>
          </w:rPr>
          <w:t xml:space="preserve"> </w:t>
        </w:r>
      </w:ins>
      <w:r w:rsidR="00804B90" w:rsidRPr="00804B90">
        <w:rPr>
          <w:rFonts w:ascii="Times New Roman" w:hAnsi="Times New Roman" w:cs="Times New Roman"/>
          <w:color w:val="000000"/>
        </w:rPr>
        <w:t>quantifying the genetic basis to trophic interactions throughout the food web, as we have done here, as this permits predictions for how evolutionary processes will affect the structure and dynamics of food webs.</w:t>
      </w:r>
    </w:p>
    <w:p w:rsidR="00804B90" w:rsidRPr="00717023"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p>
    <w:p w:rsidR="00A91125" w:rsidRDefault="00D64D05" w:rsidP="00F271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ins w:id="98" w:author="Gregory Crutsinger" w:date="2015-04-22T17:27:00Z">
        <w:r>
          <w:rPr>
            <w:rFonts w:ascii="Times New Roman" w:hAnsi="Times New Roman" w:cs="Times New Roman"/>
            <w:color w:val="000000"/>
          </w:rPr>
          <w:t>The overarching goal of o</w:t>
        </w:r>
      </w:ins>
      <w:del w:id="99" w:author="Gregory Crutsinger" w:date="2015-04-22T17:27:00Z">
        <w:r w:rsidR="00717023" w:rsidRPr="00B23469" w:rsidDel="00D64D05">
          <w:rPr>
            <w:rFonts w:ascii="Times New Roman" w:hAnsi="Times New Roman" w:cs="Times New Roman"/>
            <w:color w:val="000000"/>
          </w:rPr>
          <w:delText>O</w:delText>
        </w:r>
      </w:del>
      <w:proofErr w:type="gramStart"/>
      <w:r w:rsidR="00717023" w:rsidRPr="00B23469">
        <w:rPr>
          <w:rFonts w:ascii="Times New Roman" w:hAnsi="Times New Roman" w:cs="Times New Roman"/>
          <w:color w:val="000000"/>
        </w:rPr>
        <w:t>ur</w:t>
      </w:r>
      <w:proofErr w:type="gramEnd"/>
      <w:r w:rsidR="00717023" w:rsidRPr="00B23469">
        <w:rPr>
          <w:rFonts w:ascii="Times New Roman" w:hAnsi="Times New Roman" w:cs="Times New Roman"/>
          <w:color w:val="000000"/>
        </w:rPr>
        <w:t xml:space="preserve"> study </w:t>
      </w:r>
      <w:del w:id="100" w:author="Gregory Crutsinger" w:date="2015-04-22T17:28:00Z">
        <w:r w:rsidR="00717023" w:rsidRPr="00B23469" w:rsidDel="00D64D05">
          <w:rPr>
            <w:rFonts w:ascii="Times New Roman" w:hAnsi="Times New Roman" w:cs="Times New Roman"/>
            <w:color w:val="000000"/>
          </w:rPr>
          <w:delText>has taken a network approach</w:delText>
        </w:r>
      </w:del>
      <w:ins w:id="101" w:author="Gregory Crutsinger" w:date="2015-04-22T17:28:00Z">
        <w:r>
          <w:rPr>
            <w:rFonts w:ascii="Times New Roman" w:hAnsi="Times New Roman" w:cs="Times New Roman"/>
            <w:color w:val="000000"/>
          </w:rPr>
          <w:t>was</w:t>
        </w:r>
      </w:ins>
      <w:r w:rsidR="00717023" w:rsidRPr="00B23469">
        <w:rPr>
          <w:rFonts w:ascii="Times New Roman" w:hAnsi="Times New Roman" w:cs="Times New Roman"/>
          <w:color w:val="000000"/>
        </w:rPr>
        <w:t xml:space="preserve"> to disentangle the mechanisms by which genetic variation within a foundation species affects food web complexity. </w:t>
      </w:r>
      <w:r w:rsidR="00B23469" w:rsidRPr="00B23469">
        <w:rPr>
          <w:rFonts w:ascii="Times New Roman" w:hAnsi="Times New Roman" w:cs="Times New Roman"/>
          <w:color w:val="000000"/>
        </w:rPr>
        <w:t xml:space="preserve">Moreover, our results highlight how changes in </w:t>
      </w:r>
      <w:r w:rsidR="0084451E">
        <w:rPr>
          <w:rFonts w:ascii="Times New Roman" w:hAnsi="Times New Roman" w:cs="Times New Roman"/>
          <w:color w:val="000000"/>
        </w:rPr>
        <w:t xml:space="preserve">population </w:t>
      </w:r>
      <w:r w:rsidR="0003197E">
        <w:rPr>
          <w:rFonts w:ascii="Times New Roman" w:hAnsi="Times New Roman" w:cs="Times New Roman"/>
          <w:color w:val="000000"/>
        </w:rPr>
        <w:t>genetic variation</w:t>
      </w:r>
      <w:r w:rsidR="00B23469" w:rsidRPr="00B23469">
        <w:rPr>
          <w:rFonts w:ascii="Times New Roman" w:hAnsi="Times New Roman" w:cs="Times New Roman"/>
          <w:color w:val="000000"/>
        </w:rPr>
        <w:t xml:space="preserve"> at a key node in a network can fundamentally alter food</w:t>
      </w:r>
      <w:r w:rsidR="0084451E">
        <w:rPr>
          <w:rFonts w:ascii="Times New Roman" w:hAnsi="Times New Roman" w:cs="Times New Roman"/>
          <w:color w:val="000000"/>
        </w:rPr>
        <w:t xml:space="preserve"> web complexity and therefore </w:t>
      </w:r>
      <w:r w:rsidR="00E8342E">
        <w:rPr>
          <w:rFonts w:ascii="Times New Roman" w:hAnsi="Times New Roman" w:cs="Times New Roman"/>
          <w:color w:val="000000"/>
        </w:rPr>
        <w:t xml:space="preserve">the persistence of food webs. </w:t>
      </w:r>
      <w:r w:rsidR="00A91125">
        <w:rPr>
          <w:rFonts w:ascii="Times New Roman" w:hAnsi="Times New Roman" w:cs="Times New Roman"/>
          <w:color w:val="000000"/>
        </w:rPr>
        <w:t>There are two</w:t>
      </w:r>
      <w:r w:rsidR="00E8342E" w:rsidRPr="00E8342E">
        <w:rPr>
          <w:rFonts w:ascii="Times New Roman" w:hAnsi="Times New Roman" w:cs="Times New Roman"/>
          <w:color w:val="000000"/>
        </w:rPr>
        <w:t xml:space="preserve"> take-home </w:t>
      </w:r>
      <w:del w:id="102" w:author="Gregory Crutsinger" w:date="2015-04-22T17:28:00Z">
        <w:r w:rsidR="00E8342E" w:rsidRPr="00E8342E" w:rsidDel="00D64D05">
          <w:rPr>
            <w:rFonts w:ascii="Times New Roman" w:hAnsi="Times New Roman" w:cs="Times New Roman"/>
            <w:color w:val="000000"/>
          </w:rPr>
          <w:delText xml:space="preserve">messages </w:delText>
        </w:r>
      </w:del>
      <w:ins w:id="103" w:author="Gregory Crutsinger" w:date="2015-04-22T17:28:00Z">
        <w:r>
          <w:rPr>
            <w:rFonts w:ascii="Times New Roman" w:hAnsi="Times New Roman" w:cs="Times New Roman"/>
            <w:color w:val="000000"/>
          </w:rPr>
          <w:t>conclusions</w:t>
        </w:r>
        <w:r w:rsidRPr="00E8342E">
          <w:rPr>
            <w:rFonts w:ascii="Times New Roman" w:hAnsi="Times New Roman" w:cs="Times New Roman"/>
            <w:color w:val="000000"/>
          </w:rPr>
          <w:t xml:space="preserve"> </w:t>
        </w:r>
      </w:ins>
      <w:r w:rsidR="00E8342E" w:rsidRPr="00E8342E">
        <w:rPr>
          <w:rFonts w:ascii="Times New Roman" w:hAnsi="Times New Roman" w:cs="Times New Roman"/>
          <w:color w:val="000000"/>
        </w:rPr>
        <w:t xml:space="preserve">from </w:t>
      </w:r>
      <w:del w:id="104" w:author="Gregory Crutsinger" w:date="2015-04-22T17:28:00Z">
        <w:r w:rsidR="00E8342E" w:rsidRPr="00E8342E" w:rsidDel="00D64D05">
          <w:rPr>
            <w:rFonts w:ascii="Times New Roman" w:hAnsi="Times New Roman" w:cs="Times New Roman"/>
            <w:color w:val="000000"/>
          </w:rPr>
          <w:delText>this study</w:delText>
        </w:r>
      </w:del>
      <w:ins w:id="105" w:author="Gregory Crutsinger" w:date="2015-04-22T17:28:00Z">
        <w:r>
          <w:rPr>
            <w:rFonts w:ascii="Times New Roman" w:hAnsi="Times New Roman" w:cs="Times New Roman"/>
            <w:color w:val="000000"/>
          </w:rPr>
          <w:t>our work</w:t>
        </w:r>
      </w:ins>
      <w:r w:rsidR="00E8342E" w:rsidRPr="00E8342E">
        <w:rPr>
          <w:rFonts w:ascii="Times New Roman" w:hAnsi="Times New Roman" w:cs="Times New Roman"/>
          <w:color w:val="000000"/>
        </w:rPr>
        <w:t xml:space="preserve">. First, </w:t>
      </w:r>
      <w:r w:rsidR="00E8342E">
        <w:rPr>
          <w:rFonts w:ascii="Times New Roman" w:hAnsi="Times New Roman" w:cs="Times New Roman"/>
          <w:color w:val="000000"/>
        </w:rPr>
        <w:t>intraspecific trait variation is an important driver of network structure, therefore mechanistic</w:t>
      </w:r>
      <w:r w:rsidR="00E8342E" w:rsidRPr="00E8342E">
        <w:rPr>
          <w:rFonts w:ascii="Times New Roman" w:hAnsi="Times New Roman" w:cs="Times New Roman"/>
          <w:color w:val="000000"/>
        </w:rPr>
        <w:t xml:space="preserve"> models of food web structure</w:t>
      </w:r>
      <w:r w:rsidR="00E8342E">
        <w:rPr>
          <w:rFonts w:ascii="Times New Roman" w:hAnsi="Times New Roman" w:cs="Times New Roman"/>
          <w:color w:val="000000"/>
        </w:rPr>
        <w:t xml:space="preserve"> should incorporate such variability </w:t>
      </w:r>
      <w:r w:rsidR="00AD58EC">
        <w:rPr>
          <w:rFonts w:ascii="Times New Roman" w:hAnsi="Times New Roman" w:cs="Times New Roman"/>
          <w:color w:val="000000"/>
        </w:rPr>
        <w:t>(</w:t>
      </w:r>
      <w:proofErr w:type="spellStart"/>
      <w:r w:rsidR="00AD58EC">
        <w:rPr>
          <w:rFonts w:ascii="Times New Roman" w:hAnsi="Times New Roman" w:cs="Times New Roman"/>
          <w:color w:val="000000"/>
        </w:rPr>
        <w:t>Poisot</w:t>
      </w:r>
      <w:proofErr w:type="spellEnd"/>
      <w:r w:rsidR="00AD58EC">
        <w:rPr>
          <w:rFonts w:ascii="Times New Roman" w:hAnsi="Times New Roman" w:cs="Times New Roman"/>
          <w:color w:val="000000"/>
        </w:rPr>
        <w:t xml:space="preserve"> et al. 2014) </w:t>
      </w:r>
      <w:r w:rsidR="00E8342E">
        <w:rPr>
          <w:rFonts w:ascii="Times New Roman" w:hAnsi="Times New Roman" w:cs="Times New Roman"/>
          <w:color w:val="000000"/>
        </w:rPr>
        <w:t>instead of</w:t>
      </w:r>
      <w:r w:rsidR="00E8342E" w:rsidRPr="00E8342E">
        <w:rPr>
          <w:rFonts w:ascii="Times New Roman" w:hAnsi="Times New Roman" w:cs="Times New Roman"/>
          <w:color w:val="000000"/>
        </w:rPr>
        <w:t xml:space="preserve"> rely</w:t>
      </w:r>
      <w:r w:rsidR="00E8342E">
        <w:rPr>
          <w:rFonts w:ascii="Times New Roman" w:hAnsi="Times New Roman" w:cs="Times New Roman"/>
          <w:color w:val="000000"/>
        </w:rPr>
        <w:t>ing</w:t>
      </w:r>
      <w:r w:rsidR="00E8342E" w:rsidRPr="00E8342E">
        <w:rPr>
          <w:rFonts w:ascii="Times New Roman" w:hAnsi="Times New Roman" w:cs="Times New Roman"/>
          <w:color w:val="000000"/>
        </w:rPr>
        <w:t xml:space="preserve"> solely on average trait values of species to predict trophic links (</w:t>
      </w:r>
      <w:proofErr w:type="spellStart"/>
      <w:r w:rsidR="00E8342E" w:rsidRPr="00E8342E">
        <w:rPr>
          <w:rFonts w:ascii="Times New Roman" w:hAnsi="Times New Roman" w:cs="Times New Roman"/>
          <w:color w:val="000000"/>
        </w:rPr>
        <w:t>Petchey</w:t>
      </w:r>
      <w:proofErr w:type="spellEnd"/>
      <w:r w:rsidR="00E8342E" w:rsidRPr="00E8342E">
        <w:rPr>
          <w:rFonts w:ascii="Times New Roman" w:hAnsi="Times New Roman" w:cs="Times New Roman"/>
          <w:color w:val="000000"/>
        </w:rPr>
        <w:t xml:space="preserve"> et al. 2008; </w:t>
      </w:r>
      <w:proofErr w:type="spellStart"/>
      <w:r w:rsidR="00E8342E" w:rsidRPr="00E8342E">
        <w:rPr>
          <w:rFonts w:ascii="Times New Roman" w:hAnsi="Times New Roman" w:cs="Times New Roman"/>
          <w:color w:val="000000"/>
        </w:rPr>
        <w:t>Kefi</w:t>
      </w:r>
      <w:proofErr w:type="spellEnd"/>
      <w:r w:rsidR="00E8342E" w:rsidRPr="00E8342E">
        <w:rPr>
          <w:rFonts w:ascii="Times New Roman" w:hAnsi="Times New Roman" w:cs="Times New Roman"/>
          <w:color w:val="000000"/>
        </w:rPr>
        <w:t xml:space="preserve"> et al. 2014).</w:t>
      </w:r>
      <w:r w:rsidR="00AD58EC">
        <w:rPr>
          <w:rFonts w:ascii="Times New Roman" w:hAnsi="Times New Roman" w:cs="Times New Roman"/>
          <w:color w:val="000000"/>
        </w:rPr>
        <w:t xml:space="preserve"> Second, understanding the genetic basis to food web structure, as we have done here, is essential for predicting how evolutionary processes will affect the structure and stability of food webs</w:t>
      </w:r>
      <w:ins w:id="106" w:author="Gregory Crutsinger" w:date="2015-04-22T17:28:00Z">
        <w:r>
          <w:rPr>
            <w:rFonts w:ascii="Times New Roman" w:hAnsi="Times New Roman" w:cs="Times New Roman"/>
            <w:color w:val="000000"/>
          </w:rPr>
          <w:t xml:space="preserve"> over time</w:t>
        </w:r>
      </w:ins>
      <w:r w:rsidR="00AD58EC">
        <w:rPr>
          <w:rFonts w:ascii="Times New Roman" w:hAnsi="Times New Roman" w:cs="Times New Roman"/>
          <w:color w:val="000000"/>
        </w:rPr>
        <w:t>. Indeed, our simulation suggests tha</w:t>
      </w:r>
      <w:r w:rsidR="0003197E">
        <w:rPr>
          <w:rFonts w:ascii="Times New Roman" w:hAnsi="Times New Roman" w:cs="Times New Roman"/>
          <w:color w:val="000000"/>
        </w:rPr>
        <w:t xml:space="preserve">t </w:t>
      </w:r>
      <w:ins w:id="107" w:author="Gregory Crutsinger" w:date="2015-04-22T17:28:00Z">
        <w:r>
          <w:rPr>
            <w:rFonts w:ascii="Times New Roman" w:hAnsi="Times New Roman" w:cs="Times New Roman"/>
            <w:color w:val="000000"/>
          </w:rPr>
          <w:t xml:space="preserve">which?? </w:t>
        </w:r>
      </w:ins>
      <w:proofErr w:type="gramStart"/>
      <w:r w:rsidR="0003197E">
        <w:rPr>
          <w:rFonts w:ascii="Times New Roman" w:hAnsi="Times New Roman" w:cs="Times New Roman"/>
          <w:color w:val="000000"/>
        </w:rPr>
        <w:t>processes</w:t>
      </w:r>
      <w:proofErr w:type="gramEnd"/>
      <w:r w:rsidR="0003197E">
        <w:rPr>
          <w:rFonts w:ascii="Times New Roman" w:hAnsi="Times New Roman" w:cs="Times New Roman"/>
          <w:color w:val="000000"/>
        </w:rPr>
        <w:t xml:space="preserve"> that erode genetic variation</w:t>
      </w:r>
      <w:r w:rsidR="00AD58EC">
        <w:rPr>
          <w:rFonts w:ascii="Times New Roman" w:hAnsi="Times New Roman" w:cs="Times New Roman"/>
          <w:color w:val="000000"/>
        </w:rPr>
        <w:t xml:space="preserve"> result in less complex and less robust food webs. </w:t>
      </w:r>
      <w:r w:rsidR="00A91125">
        <w:rPr>
          <w:rFonts w:ascii="Times New Roman" w:hAnsi="Times New Roman" w:cs="Times New Roman"/>
          <w:color w:val="000000"/>
        </w:rPr>
        <w:t>Moreover,</w:t>
      </w:r>
      <w:r w:rsidR="00AD58EC">
        <w:rPr>
          <w:rFonts w:ascii="Times New Roman" w:hAnsi="Times New Roman" w:cs="Times New Roman"/>
          <w:color w:val="000000"/>
        </w:rPr>
        <w:t xml:space="preserve"> genetic </w:t>
      </w:r>
      <w:r w:rsidR="0003197E">
        <w:rPr>
          <w:rFonts w:ascii="Times New Roman" w:hAnsi="Times New Roman" w:cs="Times New Roman"/>
          <w:color w:val="000000"/>
        </w:rPr>
        <w:t>variation</w:t>
      </w:r>
      <w:r w:rsidR="00AD58EC">
        <w:rPr>
          <w:rFonts w:ascii="Times New Roman" w:hAnsi="Times New Roman" w:cs="Times New Roman"/>
          <w:color w:val="000000"/>
        </w:rPr>
        <w:t xml:space="preserve"> provides the raw material for</w:t>
      </w:r>
      <w:r w:rsidR="00A91125">
        <w:rPr>
          <w:rFonts w:ascii="Times New Roman" w:hAnsi="Times New Roman" w:cs="Times New Roman"/>
          <w:color w:val="000000"/>
        </w:rPr>
        <w:t xml:space="preserve"> evolution by natural selection; therefore,</w:t>
      </w:r>
      <w:r w:rsidR="00AD58EC">
        <w:rPr>
          <w:rFonts w:ascii="Times New Roman" w:hAnsi="Times New Roman" w:cs="Times New Roman"/>
          <w:color w:val="000000"/>
        </w:rPr>
        <w:t xml:space="preserve"> losing genetic </w:t>
      </w:r>
      <w:r w:rsidR="0003197E">
        <w:rPr>
          <w:rFonts w:ascii="Times New Roman" w:hAnsi="Times New Roman" w:cs="Times New Roman"/>
          <w:color w:val="000000"/>
        </w:rPr>
        <w:t>variation</w:t>
      </w:r>
      <w:r w:rsidR="00AD58EC">
        <w:rPr>
          <w:rFonts w:ascii="Times New Roman" w:hAnsi="Times New Roman" w:cs="Times New Roman"/>
          <w:color w:val="000000"/>
        </w:rPr>
        <w:t xml:space="preserve"> </w:t>
      </w:r>
      <w:r w:rsidR="00A91125">
        <w:rPr>
          <w:rFonts w:ascii="Times New Roman" w:hAnsi="Times New Roman" w:cs="Times New Roman"/>
          <w:color w:val="000000"/>
        </w:rPr>
        <w:t xml:space="preserve">at key nodes in a network </w:t>
      </w:r>
      <w:r w:rsidR="00AD58EC">
        <w:rPr>
          <w:rFonts w:ascii="Times New Roman" w:hAnsi="Times New Roman" w:cs="Times New Roman"/>
          <w:color w:val="000000"/>
        </w:rPr>
        <w:t>may hinder the adaptive capacity of</w:t>
      </w:r>
      <w:r w:rsidR="00A91125">
        <w:rPr>
          <w:rFonts w:ascii="Times New Roman" w:hAnsi="Times New Roman" w:cs="Times New Roman"/>
          <w:color w:val="000000"/>
        </w:rPr>
        <w:t xml:space="preserve"> both the node and the network </w:t>
      </w:r>
      <w:r w:rsidR="00AD58EC">
        <w:rPr>
          <w:rFonts w:ascii="Times New Roman" w:hAnsi="Times New Roman" w:cs="Times New Roman"/>
          <w:color w:val="000000"/>
        </w:rPr>
        <w:t xml:space="preserve">under future environmental change. </w:t>
      </w:r>
      <w:r w:rsidR="0084451E">
        <w:rPr>
          <w:rFonts w:ascii="Times New Roman" w:hAnsi="Times New Roman" w:cs="Times New Roman"/>
          <w:color w:val="000000"/>
        </w:rPr>
        <w:t xml:space="preserve">Given that the current rate of population extinction is </w:t>
      </w:r>
      <w:del w:id="108" w:author="Gregory Crutsinger" w:date="2015-04-22T17:29:00Z">
        <w:r w:rsidR="0084451E" w:rsidDel="00D64D05">
          <w:rPr>
            <w:rFonts w:ascii="Times New Roman" w:hAnsi="Times New Roman" w:cs="Times New Roman"/>
            <w:color w:val="000000"/>
          </w:rPr>
          <w:delText>probably</w:delText>
        </w:r>
        <w:r w:rsidR="00B23469" w:rsidRPr="00B23469" w:rsidDel="00D64D05">
          <w:rPr>
            <w:rFonts w:ascii="Times New Roman" w:hAnsi="Times New Roman" w:cs="Times New Roman"/>
            <w:color w:val="000000"/>
          </w:rPr>
          <w:delText xml:space="preserve"> three </w:delText>
        </w:r>
      </w:del>
      <w:r w:rsidR="00B23469" w:rsidRPr="00B23469">
        <w:rPr>
          <w:rFonts w:ascii="Times New Roman" w:hAnsi="Times New Roman" w:cs="Times New Roman"/>
          <w:color w:val="000000"/>
        </w:rPr>
        <w:t>orders of magnitude higher than</w:t>
      </w:r>
      <w:r w:rsidR="0084451E">
        <w:rPr>
          <w:rFonts w:ascii="Times New Roman" w:hAnsi="Times New Roman" w:cs="Times New Roman"/>
          <w:color w:val="000000"/>
        </w:rPr>
        <w:t xml:space="preserve"> the rate of species extinction (Hughes et al. 1997</w:t>
      </w:r>
      <w:ins w:id="109" w:author="Gregory Crutsinger" w:date="2015-04-22T17:29:00Z">
        <w:r>
          <w:rPr>
            <w:rFonts w:ascii="Times New Roman" w:hAnsi="Times New Roman" w:cs="Times New Roman"/>
            <w:color w:val="000000"/>
          </w:rPr>
          <w:t>, newer citation</w:t>
        </w:r>
      </w:ins>
      <w:r w:rsidR="0084451E">
        <w:rPr>
          <w:rFonts w:ascii="Times New Roman" w:hAnsi="Times New Roman" w:cs="Times New Roman"/>
          <w:color w:val="000000"/>
        </w:rPr>
        <w:t>)</w:t>
      </w:r>
      <w:r w:rsidR="00C80E40">
        <w:rPr>
          <w:rFonts w:ascii="Times New Roman" w:hAnsi="Times New Roman" w:cs="Times New Roman"/>
          <w:color w:val="000000"/>
        </w:rPr>
        <w:t xml:space="preserve">, </w:t>
      </w:r>
      <w:r w:rsidR="00A91125">
        <w:rPr>
          <w:rFonts w:ascii="Times New Roman" w:hAnsi="Times New Roman" w:cs="Times New Roman"/>
          <w:color w:val="000000"/>
        </w:rPr>
        <w:t>our study highlights the</w:t>
      </w:r>
      <w:r w:rsidR="00C80E40">
        <w:rPr>
          <w:rFonts w:ascii="Times New Roman" w:hAnsi="Times New Roman" w:cs="Times New Roman"/>
          <w:color w:val="000000"/>
        </w:rPr>
        <w:t xml:space="preserve"> pressing</w:t>
      </w:r>
      <w:r w:rsidR="00B23469" w:rsidRPr="00B23469">
        <w:rPr>
          <w:rFonts w:ascii="Times New Roman" w:hAnsi="Times New Roman" w:cs="Times New Roman"/>
          <w:color w:val="000000"/>
        </w:rPr>
        <w:t xml:space="preserve"> need </w:t>
      </w:r>
      <w:r w:rsidR="00A91125">
        <w:rPr>
          <w:rFonts w:ascii="Times New Roman" w:hAnsi="Times New Roman" w:cs="Times New Roman"/>
          <w:color w:val="000000"/>
        </w:rPr>
        <w:t xml:space="preserve">for both theoretical and empirical work </w:t>
      </w:r>
      <w:r w:rsidR="00B23469" w:rsidRPr="00B23469">
        <w:rPr>
          <w:rFonts w:ascii="Times New Roman" w:hAnsi="Times New Roman" w:cs="Times New Roman"/>
          <w:color w:val="000000"/>
        </w:rPr>
        <w:t xml:space="preserve">to </w:t>
      </w:r>
      <w:r w:rsidR="00A91125">
        <w:rPr>
          <w:rFonts w:ascii="Times New Roman" w:hAnsi="Times New Roman" w:cs="Times New Roman"/>
          <w:color w:val="000000"/>
        </w:rPr>
        <w:t>further test</w:t>
      </w:r>
      <w:r w:rsidR="00B23469" w:rsidRPr="00B23469">
        <w:rPr>
          <w:rFonts w:ascii="Times New Roman" w:hAnsi="Times New Roman" w:cs="Times New Roman"/>
          <w:color w:val="000000"/>
        </w:rPr>
        <w:t xml:space="preserve"> </w:t>
      </w:r>
      <w:r w:rsidR="00C80E40">
        <w:rPr>
          <w:rFonts w:ascii="Times New Roman" w:hAnsi="Times New Roman" w:cs="Times New Roman"/>
          <w:color w:val="000000"/>
        </w:rPr>
        <w:t xml:space="preserve">how the loss of </w:t>
      </w:r>
      <w:r w:rsidR="0084451E">
        <w:rPr>
          <w:rFonts w:ascii="Times New Roman" w:hAnsi="Times New Roman" w:cs="Times New Roman"/>
          <w:color w:val="000000"/>
        </w:rPr>
        <w:t xml:space="preserve">genetic </w:t>
      </w:r>
      <w:r w:rsidR="0003197E">
        <w:rPr>
          <w:rFonts w:ascii="Times New Roman" w:hAnsi="Times New Roman" w:cs="Times New Roman"/>
          <w:color w:val="000000"/>
        </w:rPr>
        <w:t>variation</w:t>
      </w:r>
      <w:r w:rsidR="0084451E">
        <w:rPr>
          <w:rFonts w:ascii="Times New Roman" w:hAnsi="Times New Roman" w:cs="Times New Roman"/>
          <w:color w:val="000000"/>
        </w:rPr>
        <w:t xml:space="preserve"> </w:t>
      </w:r>
      <w:r w:rsidR="00C80E40">
        <w:rPr>
          <w:rFonts w:ascii="Times New Roman" w:hAnsi="Times New Roman" w:cs="Times New Roman"/>
          <w:color w:val="000000"/>
        </w:rPr>
        <w:t xml:space="preserve">within and among populations </w:t>
      </w:r>
      <w:r w:rsidR="00A91125">
        <w:rPr>
          <w:rFonts w:ascii="Times New Roman" w:hAnsi="Times New Roman" w:cs="Times New Roman"/>
          <w:color w:val="000000"/>
        </w:rPr>
        <w:t>will affect</w:t>
      </w:r>
      <w:r w:rsidR="00B23469" w:rsidRPr="00B23469">
        <w:rPr>
          <w:rFonts w:ascii="Times New Roman" w:hAnsi="Times New Roman" w:cs="Times New Roman"/>
          <w:color w:val="000000"/>
        </w:rPr>
        <w:t xml:space="preserve"> </w:t>
      </w:r>
      <w:r w:rsidR="00A91125">
        <w:rPr>
          <w:rFonts w:ascii="Times New Roman" w:hAnsi="Times New Roman" w:cs="Times New Roman"/>
          <w:color w:val="000000"/>
        </w:rPr>
        <w:t>food webs and the ecosyste</w:t>
      </w:r>
      <w:r w:rsidR="0070784B">
        <w:rPr>
          <w:rFonts w:ascii="Times New Roman" w:hAnsi="Times New Roman" w:cs="Times New Roman"/>
          <w:color w:val="000000"/>
        </w:rPr>
        <w:t>m services they provide (Luck et al. 2003, Schindler et al. 2010</w:t>
      </w:r>
      <w:r w:rsidR="00A91125">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C219F4"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A</w:t>
      </w:r>
      <w:r w:rsidRPr="00804B90">
        <w:rPr>
          <w:rFonts w:ascii="Times New Roman" w:hAnsi="Times New Roman" w:cs="Times New Roman"/>
          <w:b/>
          <w:bCs/>
          <w:color w:val="000000"/>
          <w:sz w:val="20"/>
          <w:szCs w:val="20"/>
        </w:rPr>
        <w:t>CKNOWLEDGEMENTS</w:t>
      </w:r>
    </w:p>
    <w:p w:rsidR="00C219F4" w:rsidRDefault="00C219F4"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p>
    <w:p w:rsidR="00804B90" w:rsidRPr="00C219F4" w:rsidRDefault="00C219F4"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We thank E. Wu, E. Nelson, the staff of Humboldt Bay National Wildlife Refuge (U.S. Fish and Wildlife Service), and numerous undergraduates from Humboldt State University for helping establish the willow common garden. L. </w:t>
      </w:r>
      <w:proofErr w:type="spellStart"/>
      <w:r>
        <w:rPr>
          <w:rFonts w:ascii="Times New Roman" w:hAnsi="Times New Roman" w:cs="Times New Roman"/>
          <w:bCs/>
          <w:color w:val="000000"/>
          <w:sz w:val="20"/>
          <w:szCs w:val="20"/>
        </w:rPr>
        <w:t>Mackas</w:t>
      </w:r>
      <w:proofErr w:type="spellEnd"/>
      <w:r>
        <w:rPr>
          <w:rFonts w:ascii="Times New Roman" w:hAnsi="Times New Roman" w:cs="Times New Roman"/>
          <w:bCs/>
          <w:color w:val="000000"/>
          <w:sz w:val="20"/>
          <w:szCs w:val="20"/>
        </w:rPr>
        <w:t xml:space="preserve">-Burns, B. Locke, M. </w:t>
      </w:r>
      <w:proofErr w:type="spellStart"/>
      <w:r>
        <w:rPr>
          <w:rFonts w:ascii="Times New Roman" w:hAnsi="Times New Roman" w:cs="Times New Roman"/>
          <w:bCs/>
          <w:color w:val="000000"/>
          <w:sz w:val="20"/>
          <w:szCs w:val="20"/>
        </w:rPr>
        <w:t>DeSiervo</w:t>
      </w:r>
      <w:proofErr w:type="spellEnd"/>
      <w:r>
        <w:rPr>
          <w:rFonts w:ascii="Times New Roman" w:hAnsi="Times New Roman" w:cs="Times New Roman"/>
          <w:bCs/>
          <w:color w:val="000000"/>
          <w:sz w:val="20"/>
          <w:szCs w:val="20"/>
        </w:rPr>
        <w:t xml:space="preserve">, and J. Jackson provided valuable assistance with the fieldwork. M. Rodriguez-Cabal provided valuable comments on the manuscript. </w:t>
      </w:r>
      <w:proofErr w:type="gramStart"/>
      <w:r>
        <w:rPr>
          <w:rFonts w:ascii="Times New Roman" w:hAnsi="Times New Roman" w:cs="Times New Roman"/>
          <w:bCs/>
          <w:color w:val="000000"/>
          <w:sz w:val="20"/>
          <w:szCs w:val="20"/>
        </w:rPr>
        <w:t>M. A. Barbour was supported by a BRITE Fellowship, VPRI Graduate Student Travel Fund, and a Four-Year Fellowship from the University of British Columbia</w:t>
      </w:r>
      <w:proofErr w:type="gramEnd"/>
      <w:r>
        <w:rPr>
          <w:rFonts w:ascii="Times New Roman" w:hAnsi="Times New Roman" w:cs="Times New Roman"/>
          <w:bCs/>
          <w:color w:val="000000"/>
          <w:sz w:val="20"/>
          <w:szCs w:val="20"/>
        </w:rPr>
        <w:t xml:space="preserve">. </w:t>
      </w:r>
      <w:proofErr w:type="gramStart"/>
      <w:r>
        <w:rPr>
          <w:rFonts w:ascii="Times New Roman" w:hAnsi="Times New Roman" w:cs="Times New Roman"/>
          <w:bCs/>
          <w:color w:val="000000"/>
          <w:sz w:val="20"/>
          <w:szCs w:val="20"/>
        </w:rPr>
        <w:t>G. M. Crutsinger was supported by the Miller Institute</w:t>
      </w:r>
      <w:proofErr w:type="gramEnd"/>
      <w:r>
        <w:rPr>
          <w:rFonts w:ascii="Times New Roman" w:hAnsi="Times New Roman" w:cs="Times New Roman"/>
          <w:bCs/>
          <w:color w:val="000000"/>
          <w:sz w:val="20"/>
          <w:szCs w:val="20"/>
        </w:rPr>
        <w:t xml:space="preserve"> for Basic Research in Science as well as a NSERC Discovery grant.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R</w:t>
      </w:r>
      <w:r w:rsidRPr="00804B90">
        <w:rPr>
          <w:rFonts w:ascii="Times New Roman" w:hAnsi="Times New Roman" w:cs="Times New Roman"/>
          <w:b/>
          <w:bCs/>
          <w:color w:val="000000"/>
          <w:sz w:val="20"/>
          <w:szCs w:val="20"/>
        </w:rPr>
        <w:t>EFERENCES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sz w:val="20"/>
          <w:szCs w:val="20"/>
        </w:rPr>
        <w:t>(</w:t>
      </w:r>
      <w:proofErr w:type="gramStart"/>
      <w:r w:rsidRPr="00804B90">
        <w:rPr>
          <w:rFonts w:ascii="Times New Roman" w:hAnsi="Times New Roman" w:cs="Times New Roman"/>
          <w:b/>
          <w:bCs/>
          <w:color w:val="000000"/>
          <w:sz w:val="20"/>
          <w:szCs w:val="20"/>
        </w:rPr>
        <w:t>not</w:t>
      </w:r>
      <w:proofErr w:type="gramEnd"/>
      <w:r w:rsidRPr="00804B90">
        <w:rPr>
          <w:rFonts w:ascii="Times New Roman" w:hAnsi="Times New Roman" w:cs="Times New Roman"/>
          <w:b/>
          <w:bCs/>
          <w:color w:val="000000"/>
          <w:sz w:val="20"/>
          <w:szCs w:val="20"/>
        </w:rPr>
        <w:t xml:space="preserve"> complete)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proofErr w:type="gramStart"/>
      <w:r w:rsidRPr="00804B90">
        <w:rPr>
          <w:rFonts w:ascii="Times" w:hAnsi="Times" w:cs="Times"/>
          <w:color w:val="000000"/>
        </w:rPr>
        <w:t>Abdala</w:t>
      </w:r>
      <w:proofErr w:type="spellEnd"/>
      <w:r w:rsidRPr="00804B90">
        <w:rPr>
          <w:rFonts w:ascii="Times" w:hAnsi="Times" w:cs="Times"/>
          <w:color w:val="000000"/>
        </w:rPr>
        <w:t>-Roberts, L., &amp; Mooney, K. A. (2012).</w:t>
      </w:r>
      <w:proofErr w:type="gramEnd"/>
      <w:r w:rsidRPr="00804B90">
        <w:rPr>
          <w:rFonts w:ascii="Times" w:hAnsi="Times" w:cs="Times"/>
          <w:color w:val="000000"/>
        </w:rPr>
        <w:t xml:space="preserve"> Environmental and plant genetic effects on tri-trophic interactions. </w:t>
      </w:r>
      <w:proofErr w:type="spellStart"/>
      <w:r w:rsidRPr="00804B90">
        <w:rPr>
          <w:rFonts w:ascii="Times" w:hAnsi="Times" w:cs="Times"/>
          <w:i/>
          <w:iCs/>
          <w:color w:val="000000"/>
        </w:rPr>
        <w:t>Oikos</w:t>
      </w:r>
      <w:proofErr w:type="spellEnd"/>
      <w:r w:rsidRPr="00804B90">
        <w:rPr>
          <w:rFonts w:ascii="Times" w:hAnsi="Times" w:cs="Times"/>
          <w:color w:val="000000"/>
        </w:rPr>
        <w:t xml:space="preserve">, </w:t>
      </w:r>
      <w:r w:rsidRPr="00804B90">
        <w:rPr>
          <w:rFonts w:ascii="Times" w:hAnsi="Times" w:cs="Times"/>
          <w:i/>
          <w:iCs/>
          <w:color w:val="000000"/>
        </w:rPr>
        <w:t>122</w:t>
      </w:r>
      <w:r w:rsidRPr="00804B90">
        <w:rPr>
          <w:rFonts w:ascii="Times" w:hAnsi="Times" w:cs="Times"/>
          <w:color w:val="000000"/>
        </w:rPr>
        <w:t>(8), 1157–1166. doi</w:t>
      </w:r>
      <w:proofErr w:type="gramStart"/>
      <w:r w:rsidRPr="00804B90">
        <w:rPr>
          <w:rFonts w:ascii="Times" w:hAnsi="Times" w:cs="Times"/>
          <w:color w:val="000000"/>
        </w:rPr>
        <w:t>:10.1111</w:t>
      </w:r>
      <w:proofErr w:type="gramEnd"/>
      <w:r w:rsidRPr="00804B90">
        <w:rPr>
          <w:rFonts w:ascii="Times" w:hAnsi="Times" w:cs="Times"/>
          <w:color w:val="000000"/>
        </w:rPr>
        <w:t>/j.1600-0706.2012.00159.x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Antonovics</w:t>
      </w:r>
      <w:proofErr w:type="spellEnd"/>
      <w:r w:rsidRPr="00804B90">
        <w:rPr>
          <w:rFonts w:ascii="Times" w:hAnsi="Times" w:cs="Times"/>
          <w:color w:val="000000"/>
        </w:rPr>
        <w:t xml:space="preserve">, J. (1992). </w:t>
      </w:r>
      <w:proofErr w:type="gramStart"/>
      <w:r w:rsidRPr="00804B90">
        <w:rPr>
          <w:rFonts w:ascii="Times" w:hAnsi="Times" w:cs="Times"/>
          <w:color w:val="000000"/>
        </w:rPr>
        <w:t>Toward community genetics.</w:t>
      </w:r>
      <w:proofErr w:type="gramEnd"/>
      <w:r w:rsidRPr="00804B90">
        <w:rPr>
          <w:rFonts w:ascii="Times" w:hAnsi="Times" w:cs="Times"/>
          <w:color w:val="000000"/>
        </w:rPr>
        <w:t xml:space="preserve"> In </w:t>
      </w:r>
      <w:r w:rsidRPr="00804B90">
        <w:rPr>
          <w:rFonts w:ascii="Times" w:hAnsi="Times" w:cs="Times"/>
          <w:i/>
          <w:iCs/>
          <w:color w:val="000000"/>
        </w:rPr>
        <w:t>Plant resistance to herbivores and pathogens: ecology, evolution, and genetics</w:t>
      </w:r>
      <w:r w:rsidRPr="00804B90">
        <w:rPr>
          <w:rFonts w:ascii="Times" w:hAnsi="Times" w:cs="Times"/>
          <w:color w:val="000000"/>
        </w:rPr>
        <w:t xml:space="preserve"> (pp. 426–429). Chicago: University of Chicago Press.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r w:rsidRPr="00804B90">
        <w:rPr>
          <w:rFonts w:ascii="Times" w:hAnsi="Times" w:cs="Times"/>
          <w:color w:val="000000"/>
        </w:rPr>
        <w:t xml:space="preserve">Bailey, J. K., </w:t>
      </w:r>
      <w:proofErr w:type="spellStart"/>
      <w:r w:rsidRPr="00804B90">
        <w:rPr>
          <w:rFonts w:ascii="Times" w:hAnsi="Times" w:cs="Times"/>
          <w:color w:val="000000"/>
        </w:rPr>
        <w:t>Wooley</w:t>
      </w:r>
      <w:proofErr w:type="spellEnd"/>
      <w:r w:rsidRPr="00804B90">
        <w:rPr>
          <w:rFonts w:ascii="Times" w:hAnsi="Times" w:cs="Times"/>
          <w:color w:val="000000"/>
        </w:rPr>
        <w:t xml:space="preserve">, S. C., </w:t>
      </w:r>
      <w:proofErr w:type="spellStart"/>
      <w:r w:rsidRPr="00804B90">
        <w:rPr>
          <w:rFonts w:ascii="Times" w:hAnsi="Times" w:cs="Times"/>
          <w:color w:val="000000"/>
        </w:rPr>
        <w:t>Lindroth</w:t>
      </w:r>
      <w:proofErr w:type="spellEnd"/>
      <w:r w:rsidRPr="00804B90">
        <w:rPr>
          <w:rFonts w:ascii="Times" w:hAnsi="Times" w:cs="Times"/>
          <w:color w:val="000000"/>
        </w:rPr>
        <w:t xml:space="preserve">, R. L., &amp; </w:t>
      </w:r>
      <w:proofErr w:type="spellStart"/>
      <w:r w:rsidRPr="00804B90">
        <w:rPr>
          <w:rFonts w:ascii="Times" w:hAnsi="Times" w:cs="Times"/>
          <w:color w:val="000000"/>
        </w:rPr>
        <w:t>Whitham</w:t>
      </w:r>
      <w:proofErr w:type="spellEnd"/>
      <w:r w:rsidRPr="00804B90">
        <w:rPr>
          <w:rFonts w:ascii="Times" w:hAnsi="Times" w:cs="Times"/>
          <w:color w:val="000000"/>
        </w:rPr>
        <w:t xml:space="preserve">, T. G. (2006). Importance of species interactions to community heritability: a genetic basis to </w:t>
      </w:r>
      <w:proofErr w:type="gramStart"/>
      <w:r w:rsidRPr="00804B90">
        <w:rPr>
          <w:rFonts w:ascii="Times" w:hAnsi="Times" w:cs="Times"/>
          <w:color w:val="000000"/>
        </w:rPr>
        <w:t>trophic-level</w:t>
      </w:r>
      <w:proofErr w:type="gramEnd"/>
      <w:r w:rsidRPr="00804B90">
        <w:rPr>
          <w:rFonts w:ascii="Times" w:hAnsi="Times" w:cs="Times"/>
          <w:color w:val="000000"/>
        </w:rPr>
        <w:t xml:space="preserve"> interactions. </w:t>
      </w:r>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9</w:t>
      </w:r>
      <w:r w:rsidRPr="00804B90">
        <w:rPr>
          <w:rFonts w:ascii="Times" w:hAnsi="Times" w:cs="Times"/>
          <w:color w:val="000000"/>
        </w:rPr>
        <w:t xml:space="preserve">(1), 78–85. </w:t>
      </w:r>
      <w:proofErr w:type="gramStart"/>
      <w:r w:rsidRPr="00804B90">
        <w:rPr>
          <w:rFonts w:ascii="Times" w:hAnsi="Times" w:cs="Times"/>
          <w:color w:val="000000"/>
        </w:rPr>
        <w:t>doi:10.1111</w:t>
      </w:r>
      <w:proofErr w:type="gramEnd"/>
      <w:r w:rsidRPr="00804B90">
        <w:rPr>
          <w:rFonts w:ascii="Times" w:hAnsi="Times" w:cs="Times"/>
          <w:color w:val="000000"/>
        </w:rPr>
        <w:t>/j.1461-0248.2005.00844.x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Jordano</w:t>
      </w:r>
      <w:proofErr w:type="spellEnd"/>
      <w:r w:rsidRPr="00804B90">
        <w:rPr>
          <w:rFonts w:ascii="Times" w:hAnsi="Times" w:cs="Times"/>
          <w:color w:val="000000"/>
        </w:rPr>
        <w:t xml:space="preserve">, P., </w:t>
      </w:r>
      <w:proofErr w:type="spellStart"/>
      <w:r w:rsidRPr="00804B90">
        <w:rPr>
          <w:rFonts w:ascii="Times" w:hAnsi="Times" w:cs="Times"/>
          <w:color w:val="000000"/>
        </w:rPr>
        <w:t>Melián</w:t>
      </w:r>
      <w:proofErr w:type="spellEnd"/>
      <w:r w:rsidRPr="00804B90">
        <w:rPr>
          <w:rFonts w:ascii="Times" w:hAnsi="Times" w:cs="Times"/>
          <w:color w:val="000000"/>
        </w:rPr>
        <w:t xml:space="preserve">, C. J., &amp; </w:t>
      </w:r>
      <w:proofErr w:type="spellStart"/>
      <w:r w:rsidRPr="00804B90">
        <w:rPr>
          <w:rFonts w:ascii="Times" w:hAnsi="Times" w:cs="Times"/>
          <w:color w:val="000000"/>
        </w:rPr>
        <w:t>Olesen</w:t>
      </w:r>
      <w:proofErr w:type="spellEnd"/>
      <w:r w:rsidRPr="00804B90">
        <w:rPr>
          <w:rFonts w:ascii="Times" w:hAnsi="Times" w:cs="Times"/>
          <w:color w:val="000000"/>
        </w:rPr>
        <w:t xml:space="preserve">, J. M. (2003). </w:t>
      </w:r>
      <w:proofErr w:type="gramStart"/>
      <w:r w:rsidRPr="00804B90">
        <w:rPr>
          <w:rFonts w:ascii="Times" w:hAnsi="Times" w:cs="Times"/>
          <w:color w:val="000000"/>
        </w:rPr>
        <w:t>The nested assembly of plant-animal mutualistic networks.</w:t>
      </w:r>
      <w:proofErr w:type="gramEnd"/>
      <w:r w:rsidRPr="00804B90">
        <w:rPr>
          <w:rFonts w:ascii="Times" w:hAnsi="Times" w:cs="Times"/>
          <w:color w:val="000000"/>
        </w:rPr>
        <w:t xml:space="preserve"> </w:t>
      </w:r>
      <w:proofErr w:type="gramStart"/>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100</w:t>
      </w:r>
      <w:r w:rsidRPr="00804B90">
        <w:rPr>
          <w:rFonts w:ascii="Times" w:hAnsi="Times" w:cs="Times"/>
          <w:color w:val="000000"/>
        </w:rPr>
        <w:t>(16), 9383–7.</w:t>
      </w:r>
      <w:proofErr w:type="gramEnd"/>
      <w:r w:rsidRPr="00804B90">
        <w:rPr>
          <w:rFonts w:ascii="Times" w:hAnsi="Times" w:cs="Times"/>
          <w:color w:val="000000"/>
        </w:rPr>
        <w:t xml:space="preserve"> </w:t>
      </w:r>
      <w:proofErr w:type="gramStart"/>
      <w:r w:rsidRPr="00804B90">
        <w:rPr>
          <w:rFonts w:ascii="Times" w:hAnsi="Times" w:cs="Times"/>
          <w:color w:val="000000"/>
        </w:rPr>
        <w:t>doi:10.1073</w:t>
      </w:r>
      <w:proofErr w:type="gramEnd"/>
      <w:r w:rsidRPr="00804B90">
        <w:rPr>
          <w:rFonts w:ascii="Times" w:hAnsi="Times" w:cs="Times"/>
          <w:color w:val="000000"/>
        </w:rPr>
        <w:t>/pnas.1633576100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Bassar</w:t>
      </w:r>
      <w:proofErr w:type="spellEnd"/>
      <w:r w:rsidRPr="00804B90">
        <w:rPr>
          <w:rFonts w:ascii="Times" w:hAnsi="Times" w:cs="Times"/>
          <w:color w:val="000000"/>
        </w:rPr>
        <w:t xml:space="preserve">, R. D., Marshall, M. C., </w:t>
      </w:r>
      <w:proofErr w:type="spellStart"/>
      <w:r w:rsidRPr="00804B90">
        <w:rPr>
          <w:rFonts w:ascii="Times" w:hAnsi="Times" w:cs="Times"/>
          <w:color w:val="000000"/>
        </w:rPr>
        <w:t>López-Sepulcre</w:t>
      </w:r>
      <w:proofErr w:type="spellEnd"/>
      <w:r w:rsidRPr="00804B90">
        <w:rPr>
          <w:rFonts w:ascii="Times" w:hAnsi="Times" w:cs="Times"/>
          <w:color w:val="000000"/>
        </w:rPr>
        <w:t xml:space="preserve">, A., </w:t>
      </w:r>
      <w:proofErr w:type="spellStart"/>
      <w:r w:rsidRPr="00804B90">
        <w:rPr>
          <w:rFonts w:ascii="Times" w:hAnsi="Times" w:cs="Times"/>
          <w:color w:val="000000"/>
        </w:rPr>
        <w:t>Zandonà</w:t>
      </w:r>
      <w:proofErr w:type="spellEnd"/>
      <w:r w:rsidRPr="00804B90">
        <w:rPr>
          <w:rFonts w:ascii="Times" w:hAnsi="Times" w:cs="Times"/>
          <w:color w:val="000000"/>
        </w:rPr>
        <w:t xml:space="preserve">, E., Auer, S. K., Travis, J., … </w:t>
      </w:r>
      <w:proofErr w:type="spellStart"/>
      <w:r w:rsidRPr="00804B90">
        <w:rPr>
          <w:rFonts w:ascii="Times" w:hAnsi="Times" w:cs="Times"/>
          <w:color w:val="000000"/>
        </w:rPr>
        <w:t>Reznick</w:t>
      </w:r>
      <w:proofErr w:type="spellEnd"/>
      <w:r w:rsidRPr="00804B90">
        <w:rPr>
          <w:rFonts w:ascii="Times" w:hAnsi="Times" w:cs="Times"/>
          <w:color w:val="000000"/>
        </w:rPr>
        <w:t>, D. N. (2010).</w:t>
      </w:r>
      <w:proofErr w:type="gramEnd"/>
      <w:r w:rsidRPr="00804B90">
        <w:rPr>
          <w:rFonts w:ascii="Times" w:hAnsi="Times" w:cs="Times"/>
          <w:color w:val="000000"/>
        </w:rPr>
        <w:t xml:space="preserve"> Local adaptation in Trinidadian guppies alters ecosystem processes. </w:t>
      </w:r>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107Bassar</w:t>
      </w:r>
      <w:proofErr w:type="gramStart"/>
      <w:r w:rsidRPr="00804B90">
        <w:rPr>
          <w:rFonts w:ascii="Times" w:hAnsi="Times" w:cs="Times"/>
          <w:i/>
          <w:iCs/>
          <w:color w:val="000000"/>
        </w:rPr>
        <w:t>,</w:t>
      </w:r>
      <w:r w:rsidRPr="00804B90">
        <w:rPr>
          <w:rFonts w:ascii="Times" w:hAnsi="Times" w:cs="Times"/>
          <w:color w:val="000000"/>
        </w:rPr>
        <w:t>(</w:t>
      </w:r>
      <w:proofErr w:type="gramEnd"/>
      <w:r w:rsidRPr="00804B90">
        <w:rPr>
          <w:rFonts w:ascii="Times" w:hAnsi="Times" w:cs="Times"/>
          <w:color w:val="000000"/>
        </w:rPr>
        <w:t>8), 3616–21. doi:10.1073/pnas.0908023107</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Blanchet, F. G., Legendre, P., &amp; </w:t>
      </w:r>
      <w:proofErr w:type="spellStart"/>
      <w:r w:rsidRPr="00804B90">
        <w:rPr>
          <w:rFonts w:ascii="Times" w:hAnsi="Times" w:cs="Times"/>
          <w:color w:val="000000"/>
        </w:rPr>
        <w:t>Borcard</w:t>
      </w:r>
      <w:proofErr w:type="spellEnd"/>
      <w:r w:rsidRPr="00804B90">
        <w:rPr>
          <w:rFonts w:ascii="Times" w:hAnsi="Times" w:cs="Times"/>
          <w:color w:val="000000"/>
        </w:rPr>
        <w:t xml:space="preserve">, D. (2008). </w:t>
      </w:r>
      <w:proofErr w:type="gramStart"/>
      <w:r w:rsidRPr="00804B90">
        <w:rPr>
          <w:rFonts w:ascii="Times" w:hAnsi="Times" w:cs="Times"/>
          <w:color w:val="000000"/>
        </w:rPr>
        <w:t>Forward selection of explanatory variables.</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89</w:t>
      </w:r>
      <w:r w:rsidRPr="00804B90">
        <w:rPr>
          <w:rFonts w:ascii="Times" w:hAnsi="Times" w:cs="Times"/>
          <w:color w:val="000000"/>
        </w:rPr>
        <w:t xml:space="preserve">(9), 2623–2632. Retrieved from </w:t>
      </w:r>
      <w:hyperlink r:id="rId7" w:history="1">
        <w:r w:rsidRPr="00804B90">
          <w:rPr>
            <w:rFonts w:ascii="Times" w:hAnsi="Times" w:cs="Times"/>
            <w:color w:val="000099"/>
            <w:u w:val="single" w:color="000099"/>
          </w:rPr>
          <w:t>http://www.ncbi.nlm.nih.gov/pubmed/18831183</w:t>
        </w:r>
      </w:hyperlink>
      <w:r w:rsidRPr="00804B90">
        <w:rPr>
          <w:rFonts w:ascii="Times" w:hAnsi="Times" w:cs="Times"/>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Craig, T. P., </w:t>
      </w:r>
      <w:proofErr w:type="spellStart"/>
      <w:r w:rsidRPr="00804B90">
        <w:rPr>
          <w:rFonts w:ascii="Times" w:hAnsi="Times" w:cs="Times"/>
          <w:color w:val="000000"/>
        </w:rPr>
        <w:t>Itami</w:t>
      </w:r>
      <w:proofErr w:type="spellEnd"/>
      <w:r w:rsidRPr="00804B90">
        <w:rPr>
          <w:rFonts w:ascii="Times" w:hAnsi="Times" w:cs="Times"/>
          <w:color w:val="000000"/>
        </w:rPr>
        <w:t xml:space="preserve">, J. K., &amp; Price, P. W. (1990). </w:t>
      </w:r>
      <w:proofErr w:type="gramStart"/>
      <w:r w:rsidRPr="00804B90">
        <w:rPr>
          <w:rFonts w:ascii="Times" w:hAnsi="Times" w:cs="Times"/>
          <w:color w:val="000000"/>
        </w:rPr>
        <w:t>The window of vulnerability of a shoot-galling sawfly to attack by a parasitoid.</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71</w:t>
      </w:r>
      <w:r w:rsidRPr="00804B90">
        <w:rPr>
          <w:rFonts w:ascii="Times" w:hAnsi="Times" w:cs="Times"/>
          <w:color w:val="000000"/>
        </w:rPr>
        <w:t xml:space="preserve">(4), 1471–1482. Retrieved from </w:t>
      </w:r>
      <w:hyperlink r:id="rId8" w:history="1">
        <w:r w:rsidRPr="00804B90">
          <w:rPr>
            <w:rFonts w:ascii="Times" w:hAnsi="Times" w:cs="Times"/>
            <w:color w:val="000099"/>
            <w:u w:val="single" w:color="000099"/>
          </w:rPr>
          <w:t>http://www.jstor.org/stable/10.2307/1938284</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Crutsinger, G. M., Collins, M. D., Fordyce, J. A., </w:t>
      </w:r>
      <w:proofErr w:type="spellStart"/>
      <w:r w:rsidRPr="00804B90">
        <w:rPr>
          <w:rFonts w:ascii="Times" w:hAnsi="Times" w:cs="Times"/>
          <w:color w:val="000000"/>
        </w:rPr>
        <w:t>Gompert</w:t>
      </w:r>
      <w:proofErr w:type="spellEnd"/>
      <w:r w:rsidRPr="00804B90">
        <w:rPr>
          <w:rFonts w:ascii="Times" w:hAnsi="Times" w:cs="Times"/>
          <w:color w:val="000000"/>
        </w:rPr>
        <w:t xml:space="preserve">, Z., Nice, C. C., &amp; Sanders, N. J. (2006). Plant genotypic diversity predicts community structure and governs and ecosystem process. </w:t>
      </w:r>
      <w:r w:rsidRPr="00804B90">
        <w:rPr>
          <w:rFonts w:ascii="Times" w:hAnsi="Times" w:cs="Times"/>
          <w:i/>
          <w:iCs/>
          <w:color w:val="000000"/>
        </w:rPr>
        <w:t>Science</w:t>
      </w:r>
      <w:r w:rsidRPr="00804B90">
        <w:rPr>
          <w:rFonts w:ascii="Times" w:hAnsi="Times" w:cs="Times"/>
          <w:color w:val="000000"/>
        </w:rPr>
        <w:t xml:space="preserve">, </w:t>
      </w:r>
      <w:r w:rsidRPr="00804B90">
        <w:rPr>
          <w:rFonts w:ascii="Times" w:hAnsi="Times" w:cs="Times"/>
          <w:i/>
          <w:iCs/>
          <w:color w:val="000000"/>
        </w:rPr>
        <w:t>313</w:t>
      </w:r>
      <w:r w:rsidRPr="00804B90">
        <w:rPr>
          <w:rFonts w:ascii="Times" w:hAnsi="Times" w:cs="Times"/>
          <w:color w:val="000000"/>
        </w:rPr>
        <w:t xml:space="preserve">(5789), 966–968. Retrieved from </w:t>
      </w:r>
      <w:hyperlink r:id="rId9" w:history="1">
        <w:r w:rsidRPr="00804B90">
          <w:rPr>
            <w:rFonts w:ascii="Times" w:hAnsi="Times" w:cs="Times"/>
            <w:color w:val="000099"/>
            <w:u w:val="single" w:color="000099"/>
          </w:rPr>
          <w:t>http://www.sciencemag.org/content/313/5789/966.short</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Dormann</w:t>
      </w:r>
      <w:proofErr w:type="spellEnd"/>
      <w:r w:rsidRPr="00804B90">
        <w:rPr>
          <w:rFonts w:ascii="Times" w:hAnsi="Times" w:cs="Times"/>
          <w:color w:val="000000"/>
        </w:rPr>
        <w:t xml:space="preserve">, C. F., </w:t>
      </w:r>
      <w:proofErr w:type="spellStart"/>
      <w:r w:rsidRPr="00804B90">
        <w:rPr>
          <w:rFonts w:ascii="Times" w:hAnsi="Times" w:cs="Times"/>
          <w:color w:val="000000"/>
        </w:rPr>
        <w:t>Fründ</w:t>
      </w:r>
      <w:proofErr w:type="spellEnd"/>
      <w:r w:rsidRPr="00804B90">
        <w:rPr>
          <w:rFonts w:ascii="Times" w:hAnsi="Times" w:cs="Times"/>
          <w:color w:val="000000"/>
        </w:rPr>
        <w:t xml:space="preserve">, J., </w:t>
      </w:r>
      <w:proofErr w:type="spellStart"/>
      <w:r w:rsidRPr="00804B90">
        <w:rPr>
          <w:rFonts w:ascii="Times" w:hAnsi="Times" w:cs="Times"/>
          <w:color w:val="000000"/>
        </w:rPr>
        <w:t>Blüthgen</w:t>
      </w:r>
      <w:proofErr w:type="spellEnd"/>
      <w:r w:rsidRPr="00804B90">
        <w:rPr>
          <w:rFonts w:ascii="Times" w:hAnsi="Times" w:cs="Times"/>
          <w:color w:val="000000"/>
        </w:rPr>
        <w:t>, N., &amp; Gruber, B. (2009).</w:t>
      </w:r>
      <w:proofErr w:type="gramEnd"/>
      <w:r w:rsidRPr="00804B90">
        <w:rPr>
          <w:rFonts w:ascii="Times" w:hAnsi="Times" w:cs="Times"/>
          <w:color w:val="000000"/>
        </w:rPr>
        <w:t xml:space="preserve"> Indices, graphs and null models: analyzing bipartite ecological networks. </w:t>
      </w:r>
      <w:r w:rsidRPr="00804B90">
        <w:rPr>
          <w:rFonts w:ascii="Times" w:hAnsi="Times" w:cs="Times"/>
          <w:i/>
          <w:iCs/>
          <w:color w:val="000000"/>
        </w:rPr>
        <w:t>The Open Ecology Journal</w:t>
      </w:r>
      <w:r w:rsidRPr="00804B90">
        <w:rPr>
          <w:rFonts w:ascii="Times" w:hAnsi="Times" w:cs="Times"/>
          <w:color w:val="000000"/>
        </w:rPr>
        <w:t xml:space="preserve">, </w:t>
      </w:r>
      <w:r w:rsidRPr="00804B90">
        <w:rPr>
          <w:rFonts w:ascii="Times" w:hAnsi="Times" w:cs="Times"/>
          <w:i/>
          <w:iCs/>
          <w:color w:val="000000"/>
        </w:rPr>
        <w:t>2</w:t>
      </w:r>
      <w:r w:rsidRPr="00804B90">
        <w:rPr>
          <w:rFonts w:ascii="Times" w:hAnsi="Times" w:cs="Times"/>
          <w:color w:val="000000"/>
        </w:rPr>
        <w:t xml:space="preserve">, 7–24. Retrieved from </w:t>
      </w:r>
      <w:hyperlink r:id="rId10" w:history="1">
        <w:r w:rsidRPr="00804B90">
          <w:rPr>
            <w:rFonts w:ascii="Times" w:hAnsi="Times" w:cs="Times"/>
            <w:color w:val="000099"/>
            <w:u w:val="single" w:color="000099"/>
          </w:rPr>
          <w:t>http://goedoc.uni-goettingen.de/goescholar/handle/1/5837</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Dormann</w:t>
      </w:r>
      <w:proofErr w:type="spellEnd"/>
      <w:r w:rsidRPr="00804B90">
        <w:rPr>
          <w:rFonts w:ascii="Times" w:hAnsi="Times" w:cs="Times"/>
          <w:color w:val="000000"/>
        </w:rPr>
        <w:t xml:space="preserve">, C. F., &amp; Strauss, R. (2014). </w:t>
      </w:r>
      <w:proofErr w:type="gramStart"/>
      <w:r w:rsidRPr="00804B90">
        <w:rPr>
          <w:rFonts w:ascii="Times" w:hAnsi="Times" w:cs="Times"/>
          <w:color w:val="000000"/>
        </w:rPr>
        <w:t>A method for detecting modules in quantitative bipartite networks.</w:t>
      </w:r>
      <w:proofErr w:type="gramEnd"/>
      <w:r w:rsidRPr="00804B90">
        <w:rPr>
          <w:rFonts w:ascii="Times" w:hAnsi="Times" w:cs="Times"/>
          <w:color w:val="000000"/>
        </w:rPr>
        <w:t xml:space="preserve"> </w:t>
      </w:r>
      <w:r w:rsidRPr="00804B90">
        <w:rPr>
          <w:rFonts w:ascii="Times" w:hAnsi="Times" w:cs="Times"/>
          <w:i/>
          <w:iCs/>
          <w:color w:val="000000"/>
        </w:rPr>
        <w:t>Methods in Ecology and Evolution</w:t>
      </w:r>
      <w:r w:rsidRPr="00804B90">
        <w:rPr>
          <w:rFonts w:ascii="Times" w:hAnsi="Times" w:cs="Times"/>
          <w:color w:val="000000"/>
        </w:rPr>
        <w:t xml:space="preserve">, </w:t>
      </w:r>
      <w:r w:rsidRPr="00804B90">
        <w:rPr>
          <w:rFonts w:ascii="Times" w:hAnsi="Times" w:cs="Times"/>
          <w:i/>
          <w:iCs/>
          <w:color w:val="000000"/>
        </w:rPr>
        <w:t>5</w:t>
      </w:r>
      <w:r w:rsidRPr="00804B90">
        <w:rPr>
          <w:rFonts w:ascii="Times" w:hAnsi="Times" w:cs="Times"/>
          <w:color w:val="000000"/>
        </w:rPr>
        <w:t xml:space="preserve">(1), 90–98. </w:t>
      </w:r>
      <w:proofErr w:type="gramStart"/>
      <w:r w:rsidRPr="00804B90">
        <w:rPr>
          <w:rFonts w:ascii="Times" w:hAnsi="Times" w:cs="Times"/>
          <w:color w:val="000000"/>
        </w:rPr>
        <w:t>doi:10.1111</w:t>
      </w:r>
      <w:proofErr w:type="gramEnd"/>
      <w:r w:rsidRPr="00804B90">
        <w:rPr>
          <w:rFonts w:ascii="Times" w:hAnsi="Times" w:cs="Times"/>
          <w:color w:val="000000"/>
        </w:rPr>
        <w:t>/2041-210X.12139</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Guimarães</w:t>
      </w:r>
      <w:proofErr w:type="spellEnd"/>
      <w:r w:rsidRPr="00804B90">
        <w:rPr>
          <w:rFonts w:ascii="Times" w:hAnsi="Times" w:cs="Times"/>
          <w:color w:val="000000"/>
        </w:rPr>
        <w:t xml:space="preserve">, P. R., </w:t>
      </w:r>
      <w:proofErr w:type="spellStart"/>
      <w:r w:rsidRPr="00804B90">
        <w:rPr>
          <w:rFonts w:ascii="Times" w:hAnsi="Times" w:cs="Times"/>
          <w:color w:val="000000"/>
        </w:rPr>
        <w:t>Jordano</w:t>
      </w:r>
      <w:proofErr w:type="spellEnd"/>
      <w:r w:rsidRPr="00804B90">
        <w:rPr>
          <w:rFonts w:ascii="Times" w:hAnsi="Times" w:cs="Times"/>
          <w:color w:val="000000"/>
        </w:rPr>
        <w:t xml:space="preserve">, P., &amp; Thompson, J. N. (2011). </w:t>
      </w:r>
      <w:proofErr w:type="gramStart"/>
      <w:r w:rsidRPr="00804B90">
        <w:rPr>
          <w:rFonts w:ascii="Times" w:hAnsi="Times" w:cs="Times"/>
          <w:color w:val="000000"/>
        </w:rPr>
        <w:t>Evolution and coevolution in mutualistic networks.</w:t>
      </w:r>
      <w:proofErr w:type="gramEnd"/>
      <w:r w:rsidRPr="00804B90">
        <w:rPr>
          <w:rFonts w:ascii="Times" w:hAnsi="Times" w:cs="Times"/>
          <w:color w:val="000000"/>
        </w:rPr>
        <w:t xml:space="preserve"> </w:t>
      </w:r>
      <w:proofErr w:type="gramStart"/>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14</w:t>
      </w:r>
      <w:r w:rsidRPr="00804B90">
        <w:rPr>
          <w:rFonts w:ascii="Times" w:hAnsi="Times" w:cs="Times"/>
          <w:color w:val="000000"/>
        </w:rPr>
        <w:t>(9), 877–85.</w:t>
      </w:r>
      <w:proofErr w:type="gramEnd"/>
      <w:r w:rsidRPr="00804B90">
        <w:rPr>
          <w:rFonts w:ascii="Times" w:hAnsi="Times" w:cs="Times"/>
          <w:color w:val="000000"/>
        </w:rPr>
        <w:t xml:space="preserve"> </w:t>
      </w:r>
      <w:proofErr w:type="gramStart"/>
      <w:r w:rsidRPr="00804B90">
        <w:rPr>
          <w:rFonts w:ascii="Times" w:hAnsi="Times" w:cs="Times"/>
          <w:color w:val="000000"/>
        </w:rPr>
        <w:t>doi:10.1111</w:t>
      </w:r>
      <w:proofErr w:type="gramEnd"/>
      <w:r w:rsidRPr="00804B90">
        <w:rPr>
          <w:rFonts w:ascii="Times" w:hAnsi="Times" w:cs="Times"/>
          <w:color w:val="000000"/>
        </w:rPr>
        <w:t>/j.1461-0248.2011.01649.x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Guimera</w:t>
      </w:r>
      <w:proofErr w:type="spellEnd"/>
      <w:r w:rsidRPr="00804B90">
        <w:rPr>
          <w:rFonts w:ascii="Times" w:hAnsi="Times" w:cs="Times"/>
          <w:color w:val="000000"/>
        </w:rPr>
        <w:t xml:space="preserve">, R., &amp; </w:t>
      </w:r>
      <w:proofErr w:type="spellStart"/>
      <w:r w:rsidRPr="00804B90">
        <w:rPr>
          <w:rFonts w:ascii="Times" w:hAnsi="Times" w:cs="Times"/>
          <w:color w:val="000000"/>
        </w:rPr>
        <w:t>Amaral</w:t>
      </w:r>
      <w:proofErr w:type="spellEnd"/>
      <w:r w:rsidRPr="00804B90">
        <w:rPr>
          <w:rFonts w:ascii="Times" w:hAnsi="Times" w:cs="Times"/>
          <w:color w:val="000000"/>
        </w:rPr>
        <w:t xml:space="preserve">, L. (2005). </w:t>
      </w:r>
      <w:proofErr w:type="gramStart"/>
      <w:r w:rsidRPr="00804B90">
        <w:rPr>
          <w:rFonts w:ascii="Times" w:hAnsi="Times" w:cs="Times"/>
          <w:color w:val="000000"/>
        </w:rPr>
        <w:t>Functional cartography of complex metabolic networks.</w:t>
      </w:r>
      <w:proofErr w:type="gramEnd"/>
      <w:r w:rsidRPr="00804B90">
        <w:rPr>
          <w:rFonts w:ascii="Times" w:hAnsi="Times" w:cs="Times"/>
          <w:color w:val="000000"/>
        </w:rPr>
        <w:t xml:space="preserve"> </w:t>
      </w:r>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433</w:t>
      </w:r>
      <w:r w:rsidRPr="00804B90">
        <w:rPr>
          <w:rFonts w:ascii="Times" w:hAnsi="Times" w:cs="Times"/>
          <w:color w:val="000000"/>
        </w:rPr>
        <w:t xml:space="preserve">(February), 895–900. </w:t>
      </w:r>
      <w:proofErr w:type="gramStart"/>
      <w:r w:rsidRPr="00804B90">
        <w:rPr>
          <w:rFonts w:ascii="Times" w:hAnsi="Times" w:cs="Times"/>
          <w:color w:val="000000"/>
        </w:rPr>
        <w:t>doi:10.1038</w:t>
      </w:r>
      <w:proofErr w:type="gramEnd"/>
      <w:r w:rsidRPr="00804B90">
        <w:rPr>
          <w:rFonts w:ascii="Times" w:hAnsi="Times" w:cs="Times"/>
          <w:color w:val="000000"/>
        </w:rPr>
        <w:t>/nature03286.1.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gramStart"/>
      <w:r w:rsidRPr="00804B90">
        <w:rPr>
          <w:rFonts w:ascii="Times" w:hAnsi="Times" w:cs="Times"/>
          <w:color w:val="000000"/>
        </w:rPr>
        <w:t xml:space="preserve">Harmon, L. J., Matthews, B., Des </w:t>
      </w:r>
      <w:proofErr w:type="spellStart"/>
      <w:r w:rsidRPr="00804B90">
        <w:rPr>
          <w:rFonts w:ascii="Times" w:hAnsi="Times" w:cs="Times"/>
          <w:color w:val="000000"/>
        </w:rPr>
        <w:t>Roches</w:t>
      </w:r>
      <w:proofErr w:type="spellEnd"/>
      <w:r w:rsidRPr="00804B90">
        <w:rPr>
          <w:rFonts w:ascii="Times" w:hAnsi="Times" w:cs="Times"/>
          <w:color w:val="000000"/>
        </w:rPr>
        <w:t xml:space="preserve">, S., Chase, J. M., </w:t>
      </w:r>
      <w:proofErr w:type="spellStart"/>
      <w:r w:rsidRPr="00804B90">
        <w:rPr>
          <w:rFonts w:ascii="Times" w:hAnsi="Times" w:cs="Times"/>
          <w:color w:val="000000"/>
        </w:rPr>
        <w:t>Shurin</w:t>
      </w:r>
      <w:proofErr w:type="spellEnd"/>
      <w:r w:rsidRPr="00804B90">
        <w:rPr>
          <w:rFonts w:ascii="Times" w:hAnsi="Times" w:cs="Times"/>
          <w:color w:val="000000"/>
        </w:rPr>
        <w:t xml:space="preserve">, J. B., &amp; </w:t>
      </w:r>
      <w:proofErr w:type="spellStart"/>
      <w:r w:rsidRPr="00804B90">
        <w:rPr>
          <w:rFonts w:ascii="Times" w:hAnsi="Times" w:cs="Times"/>
          <w:color w:val="000000"/>
        </w:rPr>
        <w:t>Schluter</w:t>
      </w:r>
      <w:proofErr w:type="spellEnd"/>
      <w:r w:rsidRPr="00804B90">
        <w:rPr>
          <w:rFonts w:ascii="Times" w:hAnsi="Times" w:cs="Times"/>
          <w:color w:val="000000"/>
        </w:rPr>
        <w:t>, D. (2009).</w:t>
      </w:r>
      <w:proofErr w:type="gramEnd"/>
      <w:r w:rsidRPr="00804B90">
        <w:rPr>
          <w:rFonts w:ascii="Times" w:hAnsi="Times" w:cs="Times"/>
          <w:color w:val="000000"/>
        </w:rPr>
        <w:t xml:space="preserve"> Evolutionary diversification in stickleback affects ecosystem functioning. </w:t>
      </w:r>
      <w:proofErr w:type="gramStart"/>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458</w:t>
      </w:r>
      <w:r w:rsidRPr="00804B90">
        <w:rPr>
          <w:rFonts w:ascii="Times" w:hAnsi="Times" w:cs="Times"/>
          <w:color w:val="000000"/>
        </w:rPr>
        <w:t>(7242), 1167–70.</w:t>
      </w:r>
      <w:proofErr w:type="gramEnd"/>
      <w:r w:rsidRPr="00804B90">
        <w:rPr>
          <w:rFonts w:ascii="Times" w:hAnsi="Times" w:cs="Times"/>
          <w:color w:val="000000"/>
        </w:rPr>
        <w:t xml:space="preserve"> </w:t>
      </w:r>
      <w:proofErr w:type="gramStart"/>
      <w:r w:rsidRPr="00804B90">
        <w:rPr>
          <w:rFonts w:ascii="Times" w:hAnsi="Times" w:cs="Times"/>
          <w:color w:val="000000"/>
        </w:rPr>
        <w:t>doi:10.1038</w:t>
      </w:r>
      <w:proofErr w:type="gramEnd"/>
      <w:r w:rsidRPr="00804B90">
        <w:rPr>
          <w:rFonts w:ascii="Times" w:hAnsi="Times" w:cs="Times"/>
          <w:color w:val="000000"/>
        </w:rPr>
        <w:t xml:space="preserve">/nature07974Graham, M. H. (2003). Confronting </w:t>
      </w:r>
      <w:proofErr w:type="spellStart"/>
      <w:r w:rsidRPr="00804B90">
        <w:rPr>
          <w:rFonts w:ascii="Times" w:hAnsi="Times" w:cs="Times"/>
          <w:color w:val="000000"/>
        </w:rPr>
        <w:t>multicollinearity</w:t>
      </w:r>
      <w:proofErr w:type="spellEnd"/>
      <w:r w:rsidRPr="00804B90">
        <w:rPr>
          <w:rFonts w:ascii="Times" w:hAnsi="Times" w:cs="Times"/>
          <w:color w:val="000000"/>
        </w:rPr>
        <w:t xml:space="preserve"> in ecological multiple regression.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84</w:t>
      </w:r>
      <w:r w:rsidRPr="00804B90">
        <w:rPr>
          <w:rFonts w:ascii="Times" w:hAnsi="Times" w:cs="Times"/>
          <w:color w:val="000000"/>
        </w:rPr>
        <w:t xml:space="preserve">(11), 2809–2815. Retrieved from </w:t>
      </w:r>
      <w:hyperlink r:id="rId11" w:history="1">
        <w:r w:rsidRPr="00804B90">
          <w:rPr>
            <w:rFonts w:ascii="Times" w:hAnsi="Times" w:cs="Times"/>
            <w:color w:val="000099"/>
            <w:u w:val="single" w:color="000099"/>
          </w:rPr>
          <w:t>http://www.esajournals.org/doi/abs/10.1890/02-3114</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Hezewijk</w:t>
      </w:r>
      <w:proofErr w:type="spellEnd"/>
      <w:r w:rsidRPr="00804B90">
        <w:rPr>
          <w:rFonts w:ascii="Times" w:hAnsi="Times" w:cs="Times"/>
          <w:color w:val="000000"/>
        </w:rPr>
        <w:t xml:space="preserve">, B. Van, &amp; Roland, J. (2003). Gall size determines the structure of the </w:t>
      </w:r>
      <w:proofErr w:type="spellStart"/>
      <w:r w:rsidRPr="00804B90">
        <w:rPr>
          <w:rFonts w:ascii="Times" w:hAnsi="Times" w:cs="Times"/>
          <w:color w:val="000000"/>
        </w:rPr>
        <w:t>Rabdophaga</w:t>
      </w:r>
      <w:proofErr w:type="spellEnd"/>
      <w:r w:rsidRPr="00804B90">
        <w:rPr>
          <w:rFonts w:ascii="Times" w:hAnsi="Times" w:cs="Times"/>
          <w:color w:val="000000"/>
        </w:rPr>
        <w:t xml:space="preserve"> </w:t>
      </w:r>
      <w:proofErr w:type="spellStart"/>
      <w:r w:rsidRPr="00804B90">
        <w:rPr>
          <w:rFonts w:ascii="Times" w:hAnsi="Times" w:cs="Times"/>
          <w:color w:val="000000"/>
        </w:rPr>
        <w:t>strobiloides</w:t>
      </w:r>
      <w:proofErr w:type="spellEnd"/>
      <w:r w:rsidRPr="00804B90">
        <w:rPr>
          <w:rFonts w:ascii="Times" w:hAnsi="Times" w:cs="Times"/>
          <w:color w:val="000000"/>
        </w:rPr>
        <w:t xml:space="preserve"> host–parasitoid community. </w:t>
      </w:r>
      <w:proofErr w:type="gramStart"/>
      <w:r w:rsidRPr="00804B90">
        <w:rPr>
          <w:rFonts w:ascii="Times" w:hAnsi="Times" w:cs="Times"/>
          <w:i/>
          <w:iCs/>
          <w:color w:val="000000"/>
        </w:rPr>
        <w:t>Ecological Entomology</w:t>
      </w:r>
      <w:r w:rsidRPr="00804B90">
        <w:rPr>
          <w:rFonts w:ascii="Times" w:hAnsi="Times" w:cs="Times"/>
          <w:color w:val="000000"/>
        </w:rPr>
        <w:t xml:space="preserve">, </w:t>
      </w:r>
      <w:r w:rsidRPr="00804B90">
        <w:rPr>
          <w:rFonts w:ascii="Times" w:hAnsi="Times" w:cs="Times"/>
          <w:i/>
          <w:iCs/>
          <w:color w:val="000000"/>
        </w:rPr>
        <w:t>28</w:t>
      </w:r>
      <w:r w:rsidRPr="00804B90">
        <w:rPr>
          <w:rFonts w:ascii="Times" w:hAnsi="Times" w:cs="Times"/>
          <w:color w:val="000000"/>
        </w:rPr>
        <w:t>, 593–603.</w:t>
      </w:r>
      <w:proofErr w:type="gramEnd"/>
      <w:r w:rsidRPr="00804B90">
        <w:rPr>
          <w:rFonts w:ascii="Times" w:hAnsi="Times" w:cs="Times"/>
          <w:color w:val="000000"/>
        </w:rPr>
        <w:t xml:space="preserve"> </w:t>
      </w:r>
      <w:proofErr w:type="gramStart"/>
      <w:r w:rsidRPr="00804B90">
        <w:rPr>
          <w:rFonts w:ascii="Times" w:hAnsi="Times" w:cs="Times"/>
          <w:color w:val="000000"/>
        </w:rPr>
        <w:t>doi:10.1046</w:t>
      </w:r>
      <w:proofErr w:type="gramEnd"/>
      <w:r w:rsidRPr="00804B90">
        <w:rPr>
          <w:rFonts w:ascii="Times" w:hAnsi="Times" w:cs="Times"/>
          <w:color w:val="000000"/>
        </w:rPr>
        <w:t>/j.1365-2311.2003.00553.x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Ings</w:t>
      </w:r>
      <w:proofErr w:type="spellEnd"/>
      <w:r w:rsidRPr="00804B90">
        <w:rPr>
          <w:rFonts w:ascii="Times" w:hAnsi="Times" w:cs="Times"/>
          <w:color w:val="000000"/>
        </w:rPr>
        <w:t xml:space="preserve">, T. C., Montoya, J. M., </w:t>
      </w: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Blüthgen</w:t>
      </w:r>
      <w:proofErr w:type="spellEnd"/>
      <w:r w:rsidRPr="00804B90">
        <w:rPr>
          <w:rFonts w:ascii="Times" w:hAnsi="Times" w:cs="Times"/>
          <w:color w:val="000000"/>
        </w:rPr>
        <w:t xml:space="preserve">, N., Brown, L., </w:t>
      </w:r>
      <w:proofErr w:type="spellStart"/>
      <w:r w:rsidRPr="00804B90">
        <w:rPr>
          <w:rFonts w:ascii="Times" w:hAnsi="Times" w:cs="Times"/>
          <w:color w:val="000000"/>
        </w:rPr>
        <w:t>Dormann</w:t>
      </w:r>
      <w:proofErr w:type="spellEnd"/>
      <w:r w:rsidRPr="00804B90">
        <w:rPr>
          <w:rFonts w:ascii="Times" w:hAnsi="Times" w:cs="Times"/>
          <w:color w:val="000000"/>
        </w:rPr>
        <w:t>, C. F., … Woodward, G. (2009).</w:t>
      </w:r>
      <w:proofErr w:type="gramEnd"/>
      <w:r w:rsidRPr="00804B90">
        <w:rPr>
          <w:rFonts w:ascii="Times" w:hAnsi="Times" w:cs="Times"/>
          <w:color w:val="000000"/>
        </w:rPr>
        <w:t xml:space="preserve"> </w:t>
      </w:r>
      <w:proofErr w:type="gramStart"/>
      <w:r w:rsidRPr="00804B90">
        <w:rPr>
          <w:rFonts w:ascii="Times" w:hAnsi="Times" w:cs="Times"/>
          <w:color w:val="000000"/>
        </w:rPr>
        <w:t>Ecological networks--beyond food webs.</w:t>
      </w:r>
      <w:proofErr w:type="gramEnd"/>
      <w:r w:rsidRPr="00804B90">
        <w:rPr>
          <w:rFonts w:ascii="Times" w:hAnsi="Times" w:cs="Times"/>
          <w:color w:val="000000"/>
        </w:rPr>
        <w:t xml:space="preserve"> </w:t>
      </w:r>
      <w:proofErr w:type="gramStart"/>
      <w:r w:rsidRPr="00804B90">
        <w:rPr>
          <w:rFonts w:ascii="Times" w:hAnsi="Times" w:cs="Times"/>
          <w:i/>
          <w:iCs/>
          <w:color w:val="000000"/>
        </w:rPr>
        <w:t>The Journal of Animal Ecology</w:t>
      </w:r>
      <w:r w:rsidRPr="00804B90">
        <w:rPr>
          <w:rFonts w:ascii="Times" w:hAnsi="Times" w:cs="Times"/>
          <w:color w:val="000000"/>
        </w:rPr>
        <w:t xml:space="preserve">, </w:t>
      </w:r>
      <w:r w:rsidRPr="00804B90">
        <w:rPr>
          <w:rFonts w:ascii="Times" w:hAnsi="Times" w:cs="Times"/>
          <w:i/>
          <w:iCs/>
          <w:color w:val="000000"/>
        </w:rPr>
        <w:t>78</w:t>
      </w:r>
      <w:r w:rsidRPr="00804B90">
        <w:rPr>
          <w:rFonts w:ascii="Times" w:hAnsi="Times" w:cs="Times"/>
          <w:color w:val="000000"/>
        </w:rPr>
        <w:t>(1), 253–69.</w:t>
      </w:r>
      <w:proofErr w:type="gramEnd"/>
      <w:r w:rsidRPr="00804B90">
        <w:rPr>
          <w:rFonts w:ascii="Times" w:hAnsi="Times" w:cs="Times"/>
          <w:color w:val="000000"/>
        </w:rPr>
        <w:t xml:space="preserve"> </w:t>
      </w:r>
      <w:proofErr w:type="gramStart"/>
      <w:r w:rsidRPr="00804B90">
        <w:rPr>
          <w:rFonts w:ascii="Times" w:hAnsi="Times" w:cs="Times"/>
          <w:color w:val="000000"/>
        </w:rPr>
        <w:t>doi:10.1111</w:t>
      </w:r>
      <w:proofErr w:type="gramEnd"/>
      <w:r w:rsidRPr="00804B90">
        <w:rPr>
          <w:rFonts w:ascii="Times" w:hAnsi="Times" w:cs="Times"/>
          <w:color w:val="000000"/>
        </w:rPr>
        <w:t>/j.1365-2656.2008.01460.x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gramStart"/>
      <w:r w:rsidRPr="00804B90">
        <w:rPr>
          <w:rFonts w:ascii="Times" w:hAnsi="Times" w:cs="Times"/>
          <w:color w:val="000000"/>
        </w:rPr>
        <w:t>Johnson, M. T. J. (2008).</w:t>
      </w:r>
      <w:proofErr w:type="gramEnd"/>
      <w:r w:rsidRPr="00804B90">
        <w:rPr>
          <w:rFonts w:ascii="Times" w:hAnsi="Times" w:cs="Times"/>
          <w:color w:val="000000"/>
        </w:rPr>
        <w:t xml:space="preserve"> </w:t>
      </w:r>
      <w:proofErr w:type="gramStart"/>
      <w:r w:rsidRPr="00804B90">
        <w:rPr>
          <w:rFonts w:ascii="Times" w:hAnsi="Times" w:cs="Times"/>
          <w:color w:val="000000"/>
        </w:rPr>
        <w:t>Bottom-up effects of plant genotype on aphids, ants, and predators.</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89</w:t>
      </w:r>
      <w:r w:rsidRPr="00804B90">
        <w:rPr>
          <w:rFonts w:ascii="Times" w:hAnsi="Times" w:cs="Times"/>
          <w:color w:val="000000"/>
        </w:rPr>
        <w:t xml:space="preserve">(1), 145–154. Retrieved from </w:t>
      </w:r>
      <w:hyperlink r:id="rId12" w:history="1">
        <w:r w:rsidRPr="00804B90">
          <w:rPr>
            <w:rFonts w:ascii="Times" w:hAnsi="Times" w:cs="Times"/>
            <w:color w:val="000099"/>
            <w:u w:val="single" w:color="000099"/>
          </w:rPr>
          <w:t>http://www.ncbi.nlm.nih.gov/pubmed/18376556</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gramStart"/>
      <w:r w:rsidRPr="00804B90">
        <w:rPr>
          <w:rFonts w:ascii="Times" w:hAnsi="Times" w:cs="Times"/>
          <w:color w:val="000000"/>
        </w:rPr>
        <w:t xml:space="preserve">Krause, A. E., Frank, K. a, Mason, D. M., </w:t>
      </w:r>
      <w:proofErr w:type="spellStart"/>
      <w:r w:rsidRPr="00804B90">
        <w:rPr>
          <w:rFonts w:ascii="Times" w:hAnsi="Times" w:cs="Times"/>
          <w:color w:val="000000"/>
        </w:rPr>
        <w:t>Ulanowicz</w:t>
      </w:r>
      <w:proofErr w:type="spellEnd"/>
      <w:r w:rsidRPr="00804B90">
        <w:rPr>
          <w:rFonts w:ascii="Times" w:hAnsi="Times" w:cs="Times"/>
          <w:color w:val="000000"/>
        </w:rPr>
        <w:t>, R. E., &amp; Taylor, W. W. (2003).</w:t>
      </w:r>
      <w:proofErr w:type="gramEnd"/>
      <w:r w:rsidRPr="00804B90">
        <w:rPr>
          <w:rFonts w:ascii="Times" w:hAnsi="Times" w:cs="Times"/>
          <w:color w:val="000000"/>
        </w:rPr>
        <w:t xml:space="preserve"> Compartments revealed in food-web structure. </w:t>
      </w:r>
      <w:proofErr w:type="gramStart"/>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426</w:t>
      </w:r>
      <w:r w:rsidRPr="00804B90">
        <w:rPr>
          <w:rFonts w:ascii="Times" w:hAnsi="Times" w:cs="Times"/>
          <w:color w:val="000000"/>
        </w:rPr>
        <w:t>(6964), 282–5.</w:t>
      </w:r>
      <w:proofErr w:type="gramEnd"/>
      <w:r w:rsidRPr="00804B90">
        <w:rPr>
          <w:rFonts w:ascii="Times" w:hAnsi="Times" w:cs="Times"/>
          <w:color w:val="000000"/>
        </w:rPr>
        <w:t xml:space="preserve"> </w:t>
      </w:r>
      <w:proofErr w:type="gramStart"/>
      <w:r w:rsidRPr="00804B90">
        <w:rPr>
          <w:rFonts w:ascii="Times" w:hAnsi="Times" w:cs="Times"/>
          <w:color w:val="000000"/>
        </w:rPr>
        <w:t>doi:10.1038</w:t>
      </w:r>
      <w:proofErr w:type="gramEnd"/>
      <w:r w:rsidRPr="00804B90">
        <w:rPr>
          <w:rFonts w:ascii="Times" w:hAnsi="Times" w:cs="Times"/>
          <w:color w:val="000000"/>
        </w:rPr>
        <w:t>/nature02115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Nuismer</w:t>
      </w:r>
      <w:proofErr w:type="spellEnd"/>
      <w:r w:rsidRPr="00804B90">
        <w:rPr>
          <w:rFonts w:ascii="Times" w:hAnsi="Times" w:cs="Times"/>
          <w:color w:val="000000"/>
        </w:rPr>
        <w:t xml:space="preserve">, S. L., </w:t>
      </w:r>
      <w:proofErr w:type="spellStart"/>
      <w:r w:rsidRPr="00804B90">
        <w:rPr>
          <w:rFonts w:ascii="Times" w:hAnsi="Times" w:cs="Times"/>
          <w:color w:val="000000"/>
        </w:rPr>
        <w:t>Jordano</w:t>
      </w:r>
      <w:proofErr w:type="spellEnd"/>
      <w:r w:rsidRPr="00804B90">
        <w:rPr>
          <w:rFonts w:ascii="Times" w:hAnsi="Times" w:cs="Times"/>
          <w:color w:val="000000"/>
        </w:rPr>
        <w:t xml:space="preserve">, P.,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(2012). </w:t>
      </w:r>
      <w:proofErr w:type="gramStart"/>
      <w:r w:rsidRPr="00804B90">
        <w:rPr>
          <w:rFonts w:ascii="Times" w:hAnsi="Times" w:cs="Times"/>
          <w:color w:val="000000"/>
        </w:rPr>
        <w:t>Coevolution and the architecture of mutualistic networks, 338–354.</w:t>
      </w:r>
      <w:proofErr w:type="gramEnd"/>
      <w:r w:rsidRPr="00804B90">
        <w:rPr>
          <w:rFonts w:ascii="Times" w:hAnsi="Times" w:cs="Times"/>
          <w:color w:val="000000"/>
        </w:rPr>
        <w:t xml:space="preserve"> </w:t>
      </w:r>
      <w:proofErr w:type="gramStart"/>
      <w:r w:rsidRPr="00804B90">
        <w:rPr>
          <w:rFonts w:ascii="Times" w:hAnsi="Times" w:cs="Times"/>
          <w:color w:val="000000"/>
        </w:rPr>
        <w:t>doi:10.5061</w:t>
      </w:r>
      <w:proofErr w:type="gramEnd"/>
      <w:r w:rsidRPr="00804B90">
        <w:rPr>
          <w:rFonts w:ascii="Times" w:hAnsi="Times" w:cs="Times"/>
          <w:color w:val="000000"/>
        </w:rPr>
        <w:t>/dryad.tk400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Olesen</w:t>
      </w:r>
      <w:proofErr w:type="spellEnd"/>
      <w:r w:rsidRPr="00804B90">
        <w:rPr>
          <w:rFonts w:ascii="Times" w:hAnsi="Times" w:cs="Times"/>
          <w:color w:val="000000"/>
        </w:rPr>
        <w:t xml:space="preserve">, J. M., </w:t>
      </w: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Dupont</w:t>
      </w:r>
      <w:proofErr w:type="spellEnd"/>
      <w:r w:rsidRPr="00804B90">
        <w:rPr>
          <w:rFonts w:ascii="Times" w:hAnsi="Times" w:cs="Times"/>
          <w:color w:val="000000"/>
        </w:rPr>
        <w:t xml:space="preserve">, Y. L., &amp; </w:t>
      </w:r>
      <w:proofErr w:type="spellStart"/>
      <w:r w:rsidRPr="00804B90">
        <w:rPr>
          <w:rFonts w:ascii="Times" w:hAnsi="Times" w:cs="Times"/>
          <w:color w:val="000000"/>
        </w:rPr>
        <w:t>Jordano</w:t>
      </w:r>
      <w:proofErr w:type="spellEnd"/>
      <w:r w:rsidRPr="00804B90">
        <w:rPr>
          <w:rFonts w:ascii="Times" w:hAnsi="Times" w:cs="Times"/>
          <w:color w:val="000000"/>
        </w:rPr>
        <w:t xml:space="preserve">, P. (2007). </w:t>
      </w:r>
      <w:proofErr w:type="gramStart"/>
      <w:r w:rsidRPr="00804B90">
        <w:rPr>
          <w:rFonts w:ascii="Times" w:hAnsi="Times" w:cs="Times"/>
          <w:color w:val="000000"/>
        </w:rPr>
        <w:t>The modularity of pollination networks.</w:t>
      </w:r>
      <w:proofErr w:type="gramEnd"/>
      <w:r w:rsidRPr="00804B90">
        <w:rPr>
          <w:rFonts w:ascii="Times" w:hAnsi="Times" w:cs="Times"/>
          <w:color w:val="000000"/>
        </w:rPr>
        <w:t xml:space="preserve"> </w:t>
      </w:r>
      <w:proofErr w:type="gramStart"/>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104</w:t>
      </w:r>
      <w:r w:rsidRPr="00804B90">
        <w:rPr>
          <w:rFonts w:ascii="Times" w:hAnsi="Times" w:cs="Times"/>
          <w:color w:val="000000"/>
        </w:rPr>
        <w:t>(50), 19891–6.</w:t>
      </w:r>
      <w:proofErr w:type="gramEnd"/>
      <w:r w:rsidRPr="00804B90">
        <w:rPr>
          <w:rFonts w:ascii="Times" w:hAnsi="Times" w:cs="Times"/>
          <w:color w:val="000000"/>
        </w:rPr>
        <w:t xml:space="preserve"> </w:t>
      </w:r>
      <w:proofErr w:type="gramStart"/>
      <w:r w:rsidRPr="00804B90">
        <w:rPr>
          <w:rFonts w:ascii="Times" w:hAnsi="Times" w:cs="Times"/>
          <w:color w:val="000000"/>
        </w:rPr>
        <w:t>doi:10.1073</w:t>
      </w:r>
      <w:proofErr w:type="gramEnd"/>
      <w:r w:rsidRPr="00804B90">
        <w:rPr>
          <w:rFonts w:ascii="Times" w:hAnsi="Times" w:cs="Times"/>
          <w:color w:val="000000"/>
        </w:rPr>
        <w:t>/pnas.0706375104</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rPr>
      </w:pPr>
      <w:proofErr w:type="gramStart"/>
      <w:r w:rsidRPr="00804B90">
        <w:rPr>
          <w:rFonts w:ascii="Times" w:hAnsi="Times" w:cs="Times"/>
          <w:color w:val="000000"/>
        </w:rPr>
        <w:t>R Core Team (2013).</w:t>
      </w:r>
      <w:proofErr w:type="gramEnd"/>
      <w:r w:rsidRPr="00804B90">
        <w:rPr>
          <w:rFonts w:ascii="Times" w:hAnsi="Times" w:cs="Times"/>
          <w:color w:val="000000"/>
        </w:rPr>
        <w:t xml:space="preserve"> R: A language and environment for statistical computing. Vienna, </w:t>
      </w:r>
      <w:r w:rsidRPr="00804B90">
        <w:rPr>
          <w:rFonts w:ascii="Times" w:hAnsi="Times" w:cs="Times"/>
          <w:color w:val="000000"/>
        </w:rPr>
        <w:tab/>
        <w:t>Austria: R Foundation for Statistical Computing.</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Rezende</w:t>
      </w:r>
      <w:proofErr w:type="spellEnd"/>
      <w:r w:rsidRPr="00804B90">
        <w:rPr>
          <w:rFonts w:ascii="Times" w:hAnsi="Times" w:cs="Times"/>
          <w:color w:val="000000"/>
        </w:rPr>
        <w:t xml:space="preserve">, E. L., Albert, E. M., Fortuna, M. a, &amp; </w:t>
      </w:r>
      <w:proofErr w:type="spellStart"/>
      <w:r w:rsidRPr="00804B90">
        <w:rPr>
          <w:rFonts w:ascii="Times" w:hAnsi="Times" w:cs="Times"/>
          <w:color w:val="000000"/>
        </w:rPr>
        <w:t>Bascompte</w:t>
      </w:r>
      <w:proofErr w:type="spellEnd"/>
      <w:r w:rsidRPr="00804B90">
        <w:rPr>
          <w:rFonts w:ascii="Times" w:hAnsi="Times" w:cs="Times"/>
          <w:color w:val="000000"/>
        </w:rPr>
        <w:t>, J. (2009).</w:t>
      </w:r>
      <w:proofErr w:type="gramEnd"/>
      <w:r w:rsidRPr="00804B90">
        <w:rPr>
          <w:rFonts w:ascii="Times" w:hAnsi="Times" w:cs="Times"/>
          <w:color w:val="000000"/>
        </w:rPr>
        <w:t xml:space="preserve"> Compartments in a marine food web associated with phylogeny, body mass, and habitat structure. </w:t>
      </w:r>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12</w:t>
      </w:r>
      <w:r w:rsidRPr="00804B90">
        <w:rPr>
          <w:rFonts w:ascii="Times" w:hAnsi="Times" w:cs="Times"/>
          <w:color w:val="000000"/>
        </w:rPr>
        <w:t>(8), 779–88. doi</w:t>
      </w:r>
      <w:proofErr w:type="gramStart"/>
      <w:r w:rsidRPr="00804B90">
        <w:rPr>
          <w:rFonts w:ascii="Times" w:hAnsi="Times" w:cs="Times"/>
          <w:color w:val="000000"/>
        </w:rPr>
        <w:t>:10.1111</w:t>
      </w:r>
      <w:proofErr w:type="gramEnd"/>
      <w:r w:rsidRPr="00804B90">
        <w:rPr>
          <w:rFonts w:ascii="Times" w:hAnsi="Times" w:cs="Times"/>
          <w:color w:val="000000"/>
        </w:rPr>
        <w:t>/j.1461-0248.2009.01327.x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r w:rsidRPr="00804B90">
        <w:rPr>
          <w:rFonts w:ascii="Times" w:hAnsi="Times" w:cs="Times"/>
          <w:color w:val="000000"/>
        </w:rPr>
        <w:t xml:space="preserve">Rohr, R. P., </w:t>
      </w:r>
      <w:proofErr w:type="spellStart"/>
      <w:r w:rsidRPr="00804B90">
        <w:rPr>
          <w:rFonts w:ascii="Times" w:hAnsi="Times" w:cs="Times"/>
          <w:color w:val="000000"/>
        </w:rPr>
        <w:t>Saavedra</w:t>
      </w:r>
      <w:proofErr w:type="spellEnd"/>
      <w:r w:rsidRPr="00804B90">
        <w:rPr>
          <w:rFonts w:ascii="Times" w:hAnsi="Times" w:cs="Times"/>
          <w:color w:val="000000"/>
        </w:rPr>
        <w:t xml:space="preserve">, S.,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(2014). </w:t>
      </w:r>
      <w:proofErr w:type="gramStart"/>
      <w:r w:rsidRPr="00804B90">
        <w:rPr>
          <w:rFonts w:ascii="Times" w:hAnsi="Times" w:cs="Times"/>
          <w:color w:val="000000"/>
        </w:rPr>
        <w:t>On the structural stability of mutualistic systems.</w:t>
      </w:r>
      <w:proofErr w:type="gramEnd"/>
      <w:r w:rsidRPr="00804B90">
        <w:rPr>
          <w:rFonts w:ascii="Times" w:hAnsi="Times" w:cs="Times"/>
          <w:color w:val="000000"/>
        </w:rPr>
        <w:t xml:space="preserve"> </w:t>
      </w:r>
      <w:proofErr w:type="gramStart"/>
      <w:r w:rsidRPr="00804B90">
        <w:rPr>
          <w:rFonts w:ascii="Times" w:hAnsi="Times" w:cs="Times"/>
          <w:i/>
          <w:iCs/>
          <w:color w:val="000000"/>
        </w:rPr>
        <w:t>Science</w:t>
      </w:r>
      <w:r w:rsidRPr="00804B90">
        <w:rPr>
          <w:rFonts w:ascii="Times" w:hAnsi="Times" w:cs="Times"/>
          <w:color w:val="000000"/>
        </w:rPr>
        <w:t xml:space="preserve">, </w:t>
      </w:r>
      <w:r w:rsidRPr="00804B90">
        <w:rPr>
          <w:rFonts w:ascii="Times" w:hAnsi="Times" w:cs="Times"/>
          <w:i/>
          <w:iCs/>
          <w:color w:val="000000"/>
        </w:rPr>
        <w:t>345</w:t>
      </w:r>
      <w:r w:rsidRPr="00804B90">
        <w:rPr>
          <w:rFonts w:ascii="Times" w:hAnsi="Times" w:cs="Times"/>
          <w:color w:val="000000"/>
        </w:rPr>
        <w:t>(6195), 1253497–1253497.</w:t>
      </w:r>
      <w:proofErr w:type="gramEnd"/>
      <w:r w:rsidRPr="00804B90">
        <w:rPr>
          <w:rFonts w:ascii="Times" w:hAnsi="Times" w:cs="Times"/>
          <w:color w:val="000000"/>
        </w:rPr>
        <w:t xml:space="preserve"> </w:t>
      </w:r>
      <w:proofErr w:type="gramStart"/>
      <w:r w:rsidRPr="00804B90">
        <w:rPr>
          <w:rFonts w:ascii="Times" w:hAnsi="Times" w:cs="Times"/>
          <w:color w:val="000000"/>
        </w:rPr>
        <w:t>doi:10.1126</w:t>
      </w:r>
      <w:proofErr w:type="gramEnd"/>
      <w:r w:rsidRPr="00804B90">
        <w:rPr>
          <w:rFonts w:ascii="Times" w:hAnsi="Times" w:cs="Times"/>
          <w:color w:val="000000"/>
        </w:rPr>
        <w:t xml:space="preserve">/science.1253497Thébault, E. (2012). Identifying compartments in presence-absence matrices and bipartite networks: insights into modularity measures. </w:t>
      </w:r>
      <w:r w:rsidRPr="00804B90">
        <w:rPr>
          <w:rFonts w:ascii="Times" w:hAnsi="Times" w:cs="Times"/>
          <w:i/>
          <w:iCs/>
          <w:color w:val="000000"/>
        </w:rPr>
        <w:t>Journal of Biogeography</w:t>
      </w:r>
      <w:r w:rsidRPr="00804B90">
        <w:rPr>
          <w:rFonts w:ascii="Times" w:hAnsi="Times" w:cs="Times"/>
          <w:color w:val="000000"/>
        </w:rPr>
        <w:t>, n/a–n/a. doi</w:t>
      </w:r>
      <w:proofErr w:type="gramStart"/>
      <w:r w:rsidRPr="00804B90">
        <w:rPr>
          <w:rFonts w:ascii="Times" w:hAnsi="Times" w:cs="Times"/>
          <w:color w:val="000000"/>
        </w:rPr>
        <w:t>:10.1111</w:t>
      </w:r>
      <w:proofErr w:type="gramEnd"/>
      <w:r w:rsidRPr="00804B90">
        <w:rPr>
          <w:rFonts w:ascii="Times" w:hAnsi="Times" w:cs="Times"/>
          <w:color w:val="000000"/>
        </w:rPr>
        <w:t>/jbi.12015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sidRPr="00804B90">
        <w:rPr>
          <w:rFonts w:ascii="Times" w:hAnsi="Times" w:cs="Times"/>
          <w:color w:val="000000"/>
        </w:rPr>
        <w:t xml:space="preserve">Stouffer, D. B.,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(2011). Compartmentalization increases food-web </w:t>
      </w:r>
      <w:r w:rsidRPr="00804B90">
        <w:rPr>
          <w:rFonts w:ascii="Times" w:hAnsi="Times" w:cs="Times"/>
          <w:color w:val="000000"/>
        </w:rPr>
        <w:tab/>
        <w:t xml:space="preserve">persistence. </w:t>
      </w:r>
      <w:r w:rsidRPr="00804B90">
        <w:rPr>
          <w:rFonts w:ascii="Times" w:hAnsi="Times" w:cs="Times"/>
          <w:i/>
          <w:iCs/>
          <w:color w:val="000000"/>
        </w:rPr>
        <w:t xml:space="preserve">Proceedings of the National Academy of Sciences of the United States </w:t>
      </w:r>
      <w:r w:rsidRPr="00804B90">
        <w:rPr>
          <w:rFonts w:ascii="Times" w:hAnsi="Times" w:cs="Times"/>
          <w:i/>
          <w:iCs/>
          <w:color w:val="000000"/>
        </w:rPr>
        <w:tab/>
        <w:t>of America</w:t>
      </w:r>
      <w:r w:rsidRPr="00804B90">
        <w:rPr>
          <w:rFonts w:ascii="Times" w:hAnsi="Times" w:cs="Times"/>
          <w:color w:val="000000"/>
        </w:rPr>
        <w:t xml:space="preserve">, </w:t>
      </w:r>
      <w:r w:rsidRPr="00804B90">
        <w:rPr>
          <w:rFonts w:ascii="Times" w:hAnsi="Times" w:cs="Times"/>
          <w:i/>
          <w:iCs/>
          <w:color w:val="000000"/>
        </w:rPr>
        <w:t>108</w:t>
      </w:r>
      <w:r w:rsidRPr="00804B90">
        <w:rPr>
          <w:rFonts w:ascii="Times" w:hAnsi="Times" w:cs="Times"/>
          <w:color w:val="000000"/>
        </w:rPr>
        <w:t xml:space="preserve">(9), 3648–52. </w:t>
      </w:r>
      <w:proofErr w:type="gramStart"/>
      <w:r w:rsidRPr="00804B90">
        <w:rPr>
          <w:rFonts w:ascii="Times" w:hAnsi="Times" w:cs="Times"/>
          <w:color w:val="000000"/>
        </w:rPr>
        <w:t>doi:10.1073</w:t>
      </w:r>
      <w:proofErr w:type="gramEnd"/>
      <w:r w:rsidRPr="00804B90">
        <w:rPr>
          <w:rFonts w:ascii="Times" w:hAnsi="Times" w:cs="Times"/>
          <w:color w:val="000000"/>
        </w:rPr>
        <w:t>/pnas.1014353108</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Thébault</w:t>
      </w:r>
      <w:proofErr w:type="spellEnd"/>
      <w:r w:rsidRPr="00804B90">
        <w:rPr>
          <w:rFonts w:ascii="Times" w:hAnsi="Times" w:cs="Times"/>
          <w:color w:val="000000"/>
        </w:rPr>
        <w:t xml:space="preserve">, E., &amp; Fontaine, C. (2010). </w:t>
      </w:r>
      <w:proofErr w:type="gramStart"/>
      <w:r w:rsidRPr="00804B90">
        <w:rPr>
          <w:rFonts w:ascii="Times" w:hAnsi="Times" w:cs="Times"/>
          <w:color w:val="000000"/>
        </w:rPr>
        <w:t>Stability of ecological communities and the architecture of mutualistic and trophic networks.</w:t>
      </w:r>
      <w:proofErr w:type="gramEnd"/>
      <w:r w:rsidRPr="00804B90">
        <w:rPr>
          <w:rFonts w:ascii="Times" w:hAnsi="Times" w:cs="Times"/>
          <w:color w:val="000000"/>
        </w:rPr>
        <w:t xml:space="preserve"> </w:t>
      </w:r>
      <w:proofErr w:type="gramStart"/>
      <w:r w:rsidRPr="00804B90">
        <w:rPr>
          <w:rFonts w:ascii="Times" w:hAnsi="Times" w:cs="Times"/>
          <w:i/>
          <w:iCs/>
          <w:color w:val="000000"/>
        </w:rPr>
        <w:t>Science (New York, N.Y.)</w:t>
      </w:r>
      <w:r w:rsidRPr="00804B90">
        <w:rPr>
          <w:rFonts w:ascii="Times" w:hAnsi="Times" w:cs="Times"/>
          <w:color w:val="000000"/>
        </w:rPr>
        <w:t xml:space="preserve">, </w:t>
      </w:r>
      <w:r w:rsidRPr="00804B90">
        <w:rPr>
          <w:rFonts w:ascii="Times" w:hAnsi="Times" w:cs="Times"/>
          <w:i/>
          <w:iCs/>
          <w:color w:val="000000"/>
        </w:rPr>
        <w:t>329</w:t>
      </w:r>
      <w:r w:rsidRPr="00804B90">
        <w:rPr>
          <w:rFonts w:ascii="Times" w:hAnsi="Times" w:cs="Times"/>
          <w:color w:val="000000"/>
        </w:rPr>
        <w:t>(5993), 853–6.</w:t>
      </w:r>
      <w:proofErr w:type="gramEnd"/>
      <w:r w:rsidRPr="00804B90">
        <w:rPr>
          <w:rFonts w:ascii="Times" w:hAnsi="Times" w:cs="Times"/>
          <w:color w:val="000000"/>
        </w:rPr>
        <w:t xml:space="preserve"> </w:t>
      </w:r>
      <w:proofErr w:type="gramStart"/>
      <w:r w:rsidRPr="00804B90">
        <w:rPr>
          <w:rFonts w:ascii="Times" w:hAnsi="Times" w:cs="Times"/>
          <w:color w:val="000000"/>
        </w:rPr>
        <w:t>doi:10.1126</w:t>
      </w:r>
      <w:proofErr w:type="gramEnd"/>
      <w:r w:rsidRPr="00804B90">
        <w:rPr>
          <w:rFonts w:ascii="Times" w:hAnsi="Times" w:cs="Times"/>
          <w:color w:val="000000"/>
        </w:rPr>
        <w:t>/science.1188321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Van </w:t>
      </w:r>
      <w:proofErr w:type="spellStart"/>
      <w:r w:rsidRPr="00804B90">
        <w:rPr>
          <w:rFonts w:ascii="Times" w:hAnsi="Times" w:cs="Times"/>
          <w:color w:val="000000"/>
        </w:rPr>
        <w:t>Veen</w:t>
      </w:r>
      <w:proofErr w:type="spellEnd"/>
      <w:r w:rsidRPr="00804B90">
        <w:rPr>
          <w:rFonts w:ascii="Times" w:hAnsi="Times" w:cs="Times"/>
          <w:color w:val="000000"/>
        </w:rPr>
        <w:t xml:space="preserve">, F. J. F., Morris, R. J., &amp; </w:t>
      </w:r>
      <w:proofErr w:type="spellStart"/>
      <w:r w:rsidRPr="00804B90">
        <w:rPr>
          <w:rFonts w:ascii="Times" w:hAnsi="Times" w:cs="Times"/>
          <w:color w:val="000000"/>
        </w:rPr>
        <w:t>Godfray</w:t>
      </w:r>
      <w:proofErr w:type="spellEnd"/>
      <w:r w:rsidRPr="00804B90">
        <w:rPr>
          <w:rFonts w:ascii="Times" w:hAnsi="Times" w:cs="Times"/>
          <w:color w:val="000000"/>
        </w:rPr>
        <w:t xml:space="preserve">, H. C. J. (2006). </w:t>
      </w:r>
      <w:proofErr w:type="gramStart"/>
      <w:r w:rsidRPr="00804B90">
        <w:rPr>
          <w:rFonts w:ascii="Times" w:hAnsi="Times" w:cs="Times"/>
          <w:color w:val="000000"/>
        </w:rPr>
        <w:t xml:space="preserve">Apparent competition, quantitative food webs, and the structure of </w:t>
      </w:r>
      <w:proofErr w:type="spellStart"/>
      <w:r w:rsidRPr="00804B90">
        <w:rPr>
          <w:rFonts w:ascii="Times" w:hAnsi="Times" w:cs="Times"/>
          <w:color w:val="000000"/>
        </w:rPr>
        <w:t>phytophagous</w:t>
      </w:r>
      <w:proofErr w:type="spellEnd"/>
      <w:r w:rsidRPr="00804B90">
        <w:rPr>
          <w:rFonts w:ascii="Times" w:hAnsi="Times" w:cs="Times"/>
          <w:color w:val="000000"/>
        </w:rPr>
        <w:t xml:space="preserve"> insect communities.</w:t>
      </w:r>
      <w:proofErr w:type="gramEnd"/>
      <w:r w:rsidRPr="00804B90">
        <w:rPr>
          <w:rFonts w:ascii="Times" w:hAnsi="Times" w:cs="Times"/>
          <w:color w:val="000000"/>
        </w:rPr>
        <w:t xml:space="preserve"> </w:t>
      </w:r>
      <w:r w:rsidRPr="00804B90">
        <w:rPr>
          <w:rFonts w:ascii="Times" w:hAnsi="Times" w:cs="Times"/>
          <w:i/>
          <w:iCs/>
          <w:color w:val="000000"/>
        </w:rPr>
        <w:t>Annual Review of Entomology</w:t>
      </w:r>
      <w:r w:rsidRPr="00804B90">
        <w:rPr>
          <w:rFonts w:ascii="Times" w:hAnsi="Times" w:cs="Times"/>
          <w:color w:val="000000"/>
        </w:rPr>
        <w:t xml:space="preserve">, </w:t>
      </w:r>
      <w:r w:rsidRPr="00804B90">
        <w:rPr>
          <w:rFonts w:ascii="Times" w:hAnsi="Times" w:cs="Times"/>
          <w:i/>
          <w:iCs/>
          <w:color w:val="000000"/>
        </w:rPr>
        <w:t>51</w:t>
      </w:r>
      <w:r w:rsidRPr="00804B90">
        <w:rPr>
          <w:rFonts w:ascii="Times" w:hAnsi="Times" w:cs="Times"/>
          <w:color w:val="000000"/>
        </w:rPr>
        <w:t xml:space="preserve">(107), 187–208. </w:t>
      </w:r>
      <w:proofErr w:type="gramStart"/>
      <w:r w:rsidRPr="00804B90">
        <w:rPr>
          <w:rFonts w:ascii="Times" w:hAnsi="Times" w:cs="Times"/>
          <w:color w:val="000000"/>
        </w:rPr>
        <w:t>doi:10.1146</w:t>
      </w:r>
      <w:proofErr w:type="gramEnd"/>
      <w:r w:rsidRPr="00804B90">
        <w:rPr>
          <w:rFonts w:ascii="Times" w:hAnsi="Times" w:cs="Times"/>
          <w:color w:val="000000"/>
        </w:rPr>
        <w:t>/annurev.ento.51.110104.151120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Whitham</w:t>
      </w:r>
      <w:proofErr w:type="spellEnd"/>
      <w:r w:rsidRPr="00804B90">
        <w:rPr>
          <w:rFonts w:ascii="Times" w:hAnsi="Times" w:cs="Times"/>
          <w:color w:val="000000"/>
        </w:rPr>
        <w:t xml:space="preserve">, T. G., Young, W. P., </w:t>
      </w:r>
      <w:proofErr w:type="spellStart"/>
      <w:r w:rsidRPr="00804B90">
        <w:rPr>
          <w:rFonts w:ascii="Times" w:hAnsi="Times" w:cs="Times"/>
          <w:color w:val="000000"/>
        </w:rPr>
        <w:t>Martinsen</w:t>
      </w:r>
      <w:proofErr w:type="spellEnd"/>
      <w:r w:rsidRPr="00804B90">
        <w:rPr>
          <w:rFonts w:ascii="Times" w:hAnsi="Times" w:cs="Times"/>
          <w:color w:val="000000"/>
        </w:rPr>
        <w:t xml:space="preserve">, G. D., </w:t>
      </w:r>
      <w:proofErr w:type="spellStart"/>
      <w:r w:rsidRPr="00804B90">
        <w:rPr>
          <w:rFonts w:ascii="Times" w:hAnsi="Times" w:cs="Times"/>
          <w:color w:val="000000"/>
        </w:rPr>
        <w:t>Gehring</w:t>
      </w:r>
      <w:proofErr w:type="spellEnd"/>
      <w:r w:rsidRPr="00804B90">
        <w:rPr>
          <w:rFonts w:ascii="Times" w:hAnsi="Times" w:cs="Times"/>
          <w:color w:val="000000"/>
        </w:rPr>
        <w:t xml:space="preserve">, C. A., Schweitzer, J. A., Shuster, S. M., … </w:t>
      </w:r>
      <w:proofErr w:type="spellStart"/>
      <w:r w:rsidRPr="00804B90">
        <w:rPr>
          <w:rFonts w:ascii="Times" w:hAnsi="Times" w:cs="Times"/>
          <w:color w:val="000000"/>
        </w:rPr>
        <w:t>Kuske</w:t>
      </w:r>
      <w:proofErr w:type="spellEnd"/>
      <w:r w:rsidRPr="00804B90">
        <w:rPr>
          <w:rFonts w:ascii="Times" w:hAnsi="Times" w:cs="Times"/>
          <w:color w:val="000000"/>
        </w:rPr>
        <w:t xml:space="preserve">, C. R. (2003). Community and Ecosystem Genetics: a Consequence of the Extended Phenotype.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84</w:t>
      </w:r>
      <w:r w:rsidRPr="00804B90">
        <w:rPr>
          <w:rFonts w:ascii="Times" w:hAnsi="Times" w:cs="Times"/>
          <w:color w:val="000000"/>
        </w:rPr>
        <w:t xml:space="preserve">(3), 559–573. </w:t>
      </w:r>
      <w:proofErr w:type="gramStart"/>
      <w:r w:rsidRPr="00804B90">
        <w:rPr>
          <w:rFonts w:ascii="Times" w:hAnsi="Times" w:cs="Times"/>
          <w:color w:val="000000"/>
        </w:rPr>
        <w:t>doi:10.1890</w:t>
      </w:r>
      <w:proofErr w:type="gramEnd"/>
      <w:r w:rsidRPr="00804B90">
        <w:rPr>
          <w:rFonts w:ascii="Times" w:hAnsi="Times" w:cs="Times"/>
          <w:color w:val="000000"/>
        </w:rPr>
        <w:t xml:space="preserve">/0012-9658(2003)084[0559:CAEGAC]2.0.CO;2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Whitham</w:t>
      </w:r>
      <w:proofErr w:type="spellEnd"/>
      <w:r w:rsidRPr="00804B90">
        <w:rPr>
          <w:rFonts w:ascii="Times" w:hAnsi="Times" w:cs="Times"/>
          <w:color w:val="000000"/>
        </w:rPr>
        <w:t xml:space="preserve">, T. G., </w:t>
      </w:r>
      <w:proofErr w:type="spellStart"/>
      <w:r w:rsidRPr="00804B90">
        <w:rPr>
          <w:rFonts w:ascii="Times" w:hAnsi="Times" w:cs="Times"/>
          <w:color w:val="000000"/>
        </w:rPr>
        <w:t>Gehring</w:t>
      </w:r>
      <w:proofErr w:type="spellEnd"/>
      <w:r w:rsidRPr="00804B90">
        <w:rPr>
          <w:rFonts w:ascii="Times" w:hAnsi="Times" w:cs="Times"/>
          <w:color w:val="000000"/>
        </w:rPr>
        <w:t xml:space="preserve">, C. A., </w:t>
      </w:r>
      <w:proofErr w:type="spellStart"/>
      <w:r w:rsidRPr="00804B90">
        <w:rPr>
          <w:rFonts w:ascii="Times" w:hAnsi="Times" w:cs="Times"/>
          <w:color w:val="000000"/>
        </w:rPr>
        <w:t>Lamit</w:t>
      </w:r>
      <w:proofErr w:type="spellEnd"/>
      <w:r w:rsidRPr="00804B90">
        <w:rPr>
          <w:rFonts w:ascii="Times" w:hAnsi="Times" w:cs="Times"/>
          <w:color w:val="000000"/>
        </w:rPr>
        <w:t xml:space="preserve">, L. J., </w:t>
      </w:r>
      <w:proofErr w:type="spellStart"/>
      <w:r w:rsidRPr="00804B90">
        <w:rPr>
          <w:rFonts w:ascii="Times" w:hAnsi="Times" w:cs="Times"/>
          <w:color w:val="000000"/>
        </w:rPr>
        <w:t>Wojtowicz</w:t>
      </w:r>
      <w:proofErr w:type="spellEnd"/>
      <w:r w:rsidRPr="00804B90">
        <w:rPr>
          <w:rFonts w:ascii="Times" w:hAnsi="Times" w:cs="Times"/>
          <w:color w:val="000000"/>
        </w:rPr>
        <w:t>, T., Evans, L. M., Keith, A. R., &amp; Smith, D. S. (2012).</w:t>
      </w:r>
      <w:proofErr w:type="gramEnd"/>
      <w:r w:rsidRPr="00804B90">
        <w:rPr>
          <w:rFonts w:ascii="Times" w:hAnsi="Times" w:cs="Times"/>
          <w:color w:val="000000"/>
        </w:rPr>
        <w:t xml:space="preserve"> Community specificity: life and afterlife effects of genes. </w:t>
      </w:r>
      <w:r w:rsidRPr="00804B90">
        <w:rPr>
          <w:rFonts w:ascii="Times" w:hAnsi="Times" w:cs="Times"/>
          <w:i/>
          <w:iCs/>
          <w:color w:val="000000"/>
        </w:rPr>
        <w:t>Trends in Plant Science</w:t>
      </w:r>
      <w:r w:rsidRPr="00804B90">
        <w:rPr>
          <w:rFonts w:ascii="Times" w:hAnsi="Times" w:cs="Times"/>
          <w:color w:val="000000"/>
        </w:rPr>
        <w:t xml:space="preserve">, </w:t>
      </w:r>
      <w:r w:rsidRPr="00804B90">
        <w:rPr>
          <w:rFonts w:ascii="Times" w:hAnsi="Times" w:cs="Times"/>
          <w:i/>
          <w:iCs/>
          <w:color w:val="000000"/>
        </w:rPr>
        <w:t>17</w:t>
      </w:r>
      <w:r w:rsidRPr="00804B90">
        <w:rPr>
          <w:rFonts w:ascii="Times" w:hAnsi="Times" w:cs="Times"/>
          <w:color w:val="000000"/>
        </w:rPr>
        <w:t xml:space="preserve">(5), 271–281. </w:t>
      </w:r>
      <w:proofErr w:type="gramStart"/>
      <w:r w:rsidRPr="00804B90">
        <w:rPr>
          <w:rFonts w:ascii="Times" w:hAnsi="Times" w:cs="Times"/>
          <w:color w:val="000000"/>
        </w:rPr>
        <w:t>doi:10.1016</w:t>
      </w:r>
      <w:proofErr w:type="gramEnd"/>
      <w:r w:rsidRPr="00804B90">
        <w:rPr>
          <w:rFonts w:ascii="Times" w:hAnsi="Times" w:cs="Times"/>
          <w:color w:val="000000"/>
        </w:rPr>
        <w:t>/j.tplants.2012.01.005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color w:val="000000"/>
          <w:sz w:val="20"/>
          <w:szCs w:val="20"/>
        </w:rPr>
        <w:br w:type="page"/>
      </w:r>
      <w:r w:rsidRPr="00804B90">
        <w:rPr>
          <w:rFonts w:ascii="Times New Roman" w:hAnsi="Times New Roman" w:cs="Times New Roman"/>
          <w:b/>
          <w:bCs/>
          <w:color w:val="000000"/>
        </w:rPr>
        <w:t>Figure Legends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Cambria" w:hAnsi="Cambria" w:cs="Cambria"/>
          <w:color w:val="000000"/>
        </w:rPr>
        <w:t xml:space="preserve"> </w:t>
      </w:r>
      <w:r w:rsidRPr="00804B90">
        <w:rPr>
          <w:rFonts w:ascii="Times New Roman" w:hAnsi="Times New Roman" w:cs="Times New Roman"/>
          <w:b/>
          <w:bCs/>
          <w:color w:val="000000"/>
        </w:rPr>
        <w:t>Figure 1.</w:t>
      </w:r>
      <w:r w:rsidRPr="00804B90">
        <w:rPr>
          <w:rFonts w:ascii="Times New Roman" w:hAnsi="Times New Roman" w:cs="Times New Roman"/>
          <w:color w:val="000000"/>
        </w:rPr>
        <w:t xml:space="preserve"> Conceptual model of how </w:t>
      </w:r>
      <w:r w:rsidR="001140A6">
        <w:rPr>
          <w:rFonts w:ascii="Times New Roman" w:hAnsi="Times New Roman" w:cs="Times New Roman"/>
          <w:color w:val="000000"/>
        </w:rPr>
        <w:t>genetic variation begets</w:t>
      </w:r>
      <w:r w:rsidRPr="00804B90">
        <w:rPr>
          <w:rFonts w:ascii="Times New Roman" w:hAnsi="Times New Roman" w:cs="Times New Roman"/>
          <w:color w:val="000000"/>
        </w:rPr>
        <w:t xml:space="preserve"> </w:t>
      </w:r>
      <w:r w:rsidR="00CD5B86">
        <w:rPr>
          <w:rFonts w:ascii="Times New Roman" w:hAnsi="Times New Roman" w:cs="Times New Roman"/>
          <w:color w:val="000000"/>
        </w:rPr>
        <w:t>network</w:t>
      </w:r>
      <w:r w:rsidRPr="00804B90">
        <w:rPr>
          <w:rFonts w:ascii="Times New Roman" w:hAnsi="Times New Roman" w:cs="Times New Roman"/>
          <w:color w:val="000000"/>
        </w:rPr>
        <w:t xml:space="preserve"> complexity in a plant-insect food web. </w:t>
      </w:r>
      <w:r w:rsidR="00CD5B86">
        <w:rPr>
          <w:rFonts w:ascii="Times New Roman" w:hAnsi="Times New Roman" w:cs="Times New Roman"/>
          <w:color w:val="000000"/>
        </w:rPr>
        <w:t xml:space="preserve">(A) Genetic variation in a basal resource (green circles) results in variability in the phenotypes, abundances, and composition of consumer species (blue shapes). (B) Hypothetical example of how increasing genetic variation (number of green circles) will result in greater network complexity (number of links per species). (C) Gall-parasitoid food web examined in this study. This food web consists of four species of gall midges (Family: </w:t>
      </w:r>
      <w:proofErr w:type="spellStart"/>
      <w:r w:rsidR="00CD5B86">
        <w:rPr>
          <w:rFonts w:ascii="Times New Roman" w:hAnsi="Times New Roman" w:cs="Times New Roman"/>
          <w:color w:val="000000"/>
        </w:rPr>
        <w:t>Cecidomyiidae</w:t>
      </w:r>
      <w:proofErr w:type="spellEnd"/>
      <w:r w:rsidR="00CD5B86">
        <w:rPr>
          <w:rFonts w:ascii="Times New Roman" w:hAnsi="Times New Roman" w:cs="Times New Roman"/>
          <w:color w:val="000000"/>
        </w:rPr>
        <w:t xml:space="preserve">) and six species of parasitoids.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Figure 2.</w:t>
      </w:r>
      <w:r w:rsidRPr="00804B90">
        <w:rPr>
          <w:rFonts w:ascii="Times New Roman" w:hAnsi="Times New Roman" w:cs="Times New Roman"/>
          <w:color w:val="000000"/>
        </w:rPr>
        <w:t xml:space="preserve"> </w:t>
      </w:r>
      <w:proofErr w:type="gramStart"/>
      <w:r w:rsidR="00D61FF6">
        <w:rPr>
          <w:rFonts w:ascii="Times New Roman" w:hAnsi="Times New Roman" w:cs="Times New Roman"/>
          <w:color w:val="000000"/>
        </w:rPr>
        <w:t xml:space="preserve">Genetic basis to </w:t>
      </w:r>
      <w:r w:rsidR="00E55DD5">
        <w:rPr>
          <w:rFonts w:ascii="Times New Roman" w:hAnsi="Times New Roman" w:cs="Times New Roman"/>
          <w:color w:val="000000"/>
        </w:rPr>
        <w:t>willow-gall interaction network</w:t>
      </w:r>
      <w:r w:rsidR="00D61FF6">
        <w:rPr>
          <w:rFonts w:ascii="Times New Roman" w:hAnsi="Times New Roman" w:cs="Times New Roman"/>
          <w:color w:val="000000"/>
        </w:rPr>
        <w:t>.</w:t>
      </w:r>
      <w:proofErr w:type="gramEnd"/>
      <w:r w:rsidR="00D61FF6">
        <w:rPr>
          <w:rFonts w:ascii="Times New Roman" w:hAnsi="Times New Roman" w:cs="Times New Roman"/>
          <w:color w:val="000000"/>
        </w:rPr>
        <w:t xml:space="preserve"> </w:t>
      </w:r>
      <w:r w:rsidR="001140A6">
        <w:rPr>
          <w:rFonts w:ascii="Times New Roman" w:hAnsi="Times New Roman" w:cs="Times New Roman"/>
          <w:color w:val="000000"/>
        </w:rPr>
        <w:t>(A-</w:t>
      </w:r>
      <w:r w:rsidRPr="00804B90">
        <w:rPr>
          <w:rFonts w:ascii="Times New Roman" w:hAnsi="Times New Roman" w:cs="Times New Roman"/>
          <w:color w:val="000000"/>
        </w:rPr>
        <w:t xml:space="preserve">B) Box plots of variation in </w:t>
      </w:r>
      <w:r w:rsidR="001140A6">
        <w:rPr>
          <w:rFonts w:ascii="Times New Roman" w:hAnsi="Times New Roman" w:cs="Times New Roman"/>
          <w:color w:val="000000"/>
        </w:rPr>
        <w:t xml:space="preserve">(A) </w:t>
      </w:r>
      <w:r w:rsidRPr="00804B90">
        <w:rPr>
          <w:rFonts w:ascii="Times New Roman" w:hAnsi="Times New Roman" w:cs="Times New Roman"/>
          <w:color w:val="000000"/>
        </w:rPr>
        <w:t xml:space="preserve">leaf and </w:t>
      </w:r>
      <w:r w:rsidR="001140A6">
        <w:rPr>
          <w:rFonts w:ascii="Times New Roman" w:hAnsi="Times New Roman" w:cs="Times New Roman"/>
          <w:color w:val="000000"/>
        </w:rPr>
        <w:t xml:space="preserve">(B) </w:t>
      </w:r>
      <w:r w:rsidRPr="00804B90">
        <w:rPr>
          <w:rFonts w:ascii="Times New Roman" w:hAnsi="Times New Roman" w:cs="Times New Roman"/>
          <w:color w:val="000000"/>
        </w:rPr>
        <w:t xml:space="preserve">bud gall abundance among willow genotypes. (C) Plot of variation in leaf gall diameter among willow genotypes. Each circle corresponds to an individual willow and the size of the circle is proportional to the number of galls used to estimate mean gall diameter (diamond). </w:t>
      </w:r>
      <w:proofErr w:type="spellStart"/>
      <w:r w:rsidRPr="00804B90">
        <w:rPr>
          <w:rFonts w:ascii="Times New Roman" w:hAnsi="Times New Roman" w:cs="Times New Roman"/>
          <w:color w:val="000000"/>
        </w:rPr>
        <w:t>Colours</w:t>
      </w:r>
      <w:proofErr w:type="spellEnd"/>
      <w:r w:rsidRPr="00804B90">
        <w:rPr>
          <w:rFonts w:ascii="Times New Roman" w:hAnsi="Times New Roman" w:cs="Times New Roman"/>
          <w:color w:val="000000"/>
        </w:rPr>
        <w:t xml:space="preserve"> correspond to different gall species. For all plots, we ordered willow genotypes based on mean leaf gall abundance (low to high). We did this to illustrate the differences in relative abundance of leaf and bud galls among willow genotypes as well as the lack of genetic correlations in gall abundance and gall size.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Figure 3. </w:t>
      </w:r>
      <w:proofErr w:type="gramStart"/>
      <w:r w:rsidR="00D61FF6">
        <w:rPr>
          <w:rFonts w:ascii="Times New Roman" w:hAnsi="Times New Roman" w:cs="Times New Roman"/>
          <w:bCs/>
          <w:color w:val="000000"/>
        </w:rPr>
        <w:t>Genetic basis to gall</w:t>
      </w:r>
      <w:r w:rsidR="00E55DD5">
        <w:rPr>
          <w:rFonts w:ascii="Times New Roman" w:hAnsi="Times New Roman" w:cs="Times New Roman"/>
          <w:bCs/>
          <w:color w:val="000000"/>
        </w:rPr>
        <w:t>-parasitoid interaction network</w:t>
      </w:r>
      <w:r w:rsidR="00D61FF6">
        <w:rPr>
          <w:rFonts w:ascii="Times New Roman" w:hAnsi="Times New Roman" w:cs="Times New Roman"/>
          <w:bCs/>
          <w:color w:val="000000"/>
        </w:rPr>
        <w:t>.</w:t>
      </w:r>
      <w:proofErr w:type="gramEnd"/>
      <w:r w:rsidR="00D61FF6">
        <w:rPr>
          <w:rFonts w:ascii="Times New Roman" w:hAnsi="Times New Roman" w:cs="Times New Roman"/>
          <w:bCs/>
          <w:color w:val="000000"/>
        </w:rPr>
        <w:t xml:space="preserve"> </w:t>
      </w:r>
      <w:r w:rsidR="00D61FF6">
        <w:rPr>
          <w:rFonts w:ascii="Times New Roman" w:hAnsi="Times New Roman" w:cs="Times New Roman"/>
          <w:color w:val="000000"/>
        </w:rPr>
        <w:t xml:space="preserve">(A-C) </w:t>
      </w:r>
      <w:r w:rsidRPr="00804B90">
        <w:rPr>
          <w:rFonts w:ascii="Times New Roman" w:hAnsi="Times New Roman" w:cs="Times New Roman"/>
          <w:color w:val="000000"/>
        </w:rPr>
        <w:t xml:space="preserve">Box plots of variation in parasitism from (A) </w:t>
      </w:r>
      <w:proofErr w:type="spellStart"/>
      <w:r w:rsidRPr="00804B90">
        <w:rPr>
          <w:rFonts w:ascii="Times New Roman" w:hAnsi="Times New Roman" w:cs="Times New Roman"/>
          <w:i/>
          <w:iCs/>
          <w:color w:val="000000"/>
        </w:rPr>
        <w:t>Platygaster</w:t>
      </w:r>
      <w:proofErr w:type="spellEnd"/>
      <w:r w:rsidRPr="00804B90">
        <w:rPr>
          <w:rFonts w:ascii="Times New Roman" w:hAnsi="Times New Roman" w:cs="Times New Roman"/>
          <w:color w:val="000000"/>
        </w:rPr>
        <w:t xml:space="preserve">, (B) </w:t>
      </w:r>
      <w:proofErr w:type="spellStart"/>
      <w:r w:rsidRPr="00804B90">
        <w:rPr>
          <w:rFonts w:ascii="Times New Roman" w:hAnsi="Times New Roman" w:cs="Times New Roman"/>
          <w:i/>
          <w:iCs/>
          <w:color w:val="000000"/>
        </w:rPr>
        <w:t>Mesopolobus</w:t>
      </w:r>
      <w:proofErr w:type="spellEnd"/>
      <w:r w:rsidRPr="00804B90">
        <w:rPr>
          <w:rFonts w:ascii="Times New Roman" w:hAnsi="Times New Roman" w:cs="Times New Roman"/>
          <w:color w:val="000000"/>
        </w:rPr>
        <w:t xml:space="preserve">, and (C) </w:t>
      </w:r>
      <w:proofErr w:type="spellStart"/>
      <w:r w:rsidRPr="00804B90">
        <w:rPr>
          <w:rFonts w:ascii="Times New Roman" w:hAnsi="Times New Roman" w:cs="Times New Roman"/>
          <w:i/>
          <w:iCs/>
          <w:color w:val="000000"/>
        </w:rPr>
        <w:t>Torymus</w:t>
      </w:r>
      <w:proofErr w:type="spellEnd"/>
      <w:r w:rsidRPr="00804B90">
        <w:rPr>
          <w:rFonts w:ascii="Times New Roman" w:hAnsi="Times New Roman" w:cs="Times New Roman"/>
          <w:color w:val="000000"/>
        </w:rPr>
        <w:t xml:space="preserve"> on leaf galls among willow genotypes. (D) Plot of variation in proportion of leaf galls parasitized among willow genotypes. Each circle corresponds to an individual willow and the size of the circle is proportional to the abundance of galls used to estimate mean percent parasitism (diamond). </w:t>
      </w:r>
      <w:proofErr w:type="spellStart"/>
      <w:r w:rsidRPr="00804B90">
        <w:rPr>
          <w:rFonts w:ascii="Times New Roman" w:hAnsi="Times New Roman" w:cs="Times New Roman"/>
          <w:color w:val="000000"/>
        </w:rPr>
        <w:t>Colours</w:t>
      </w:r>
      <w:proofErr w:type="spellEnd"/>
      <w:r w:rsidRPr="00804B90">
        <w:rPr>
          <w:rFonts w:ascii="Times New Roman" w:hAnsi="Times New Roman" w:cs="Times New Roman"/>
          <w:color w:val="000000"/>
        </w:rPr>
        <w:t xml:space="preserve"> correspond to different gall or parasitoid species. As with Fig. 2, we ordered willow genotypes based on mean leaf gall abundance (low to high).</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 xml:space="preserve">Figure 4. </w:t>
      </w:r>
      <w:r w:rsidR="004A59B3">
        <w:rPr>
          <w:rFonts w:ascii="Times New Roman" w:hAnsi="Times New Roman" w:cs="Times New Roman"/>
          <w:bCs/>
          <w:color w:val="000000"/>
        </w:rPr>
        <w:t>Genetic variation in</w:t>
      </w:r>
      <w:r w:rsidR="001140A6">
        <w:rPr>
          <w:rFonts w:ascii="Times New Roman" w:hAnsi="Times New Roman" w:cs="Times New Roman"/>
          <w:bCs/>
          <w:color w:val="000000"/>
        </w:rPr>
        <w:t xml:space="preserve"> leaf gall size and abundance</w:t>
      </w:r>
      <w:r w:rsidR="004A59B3">
        <w:rPr>
          <w:rFonts w:ascii="Times New Roman" w:hAnsi="Times New Roman" w:cs="Times New Roman"/>
          <w:bCs/>
          <w:color w:val="000000"/>
        </w:rPr>
        <w:t xml:space="preserve"> determines the </w:t>
      </w:r>
      <w:r w:rsidR="001140A6">
        <w:rPr>
          <w:rFonts w:ascii="Times New Roman" w:hAnsi="Times New Roman" w:cs="Times New Roman"/>
          <w:bCs/>
          <w:color w:val="000000"/>
        </w:rPr>
        <w:t xml:space="preserve">composition and strength of </w:t>
      </w:r>
      <w:r w:rsidR="004A59B3">
        <w:rPr>
          <w:rFonts w:ascii="Times New Roman" w:hAnsi="Times New Roman" w:cs="Times New Roman"/>
          <w:bCs/>
          <w:color w:val="000000"/>
        </w:rPr>
        <w:t>parasitoid interactions.</w:t>
      </w:r>
      <w:r w:rsidR="004A59B3">
        <w:rPr>
          <w:rFonts w:ascii="Times New Roman" w:hAnsi="Times New Roman" w:cs="Times New Roman"/>
          <w:color w:val="000000"/>
        </w:rPr>
        <w:t xml:space="preserve"> </w:t>
      </w:r>
      <w:r w:rsidR="001140A6">
        <w:rPr>
          <w:rFonts w:ascii="Times New Roman" w:hAnsi="Times New Roman" w:cs="Times New Roman"/>
          <w:color w:val="000000"/>
        </w:rPr>
        <w:t xml:space="preserve">(A) Proportion of leaf galls parasitized by </w:t>
      </w:r>
      <w:proofErr w:type="spellStart"/>
      <w:r w:rsidRPr="001140A6">
        <w:rPr>
          <w:rFonts w:ascii="Times New Roman" w:hAnsi="Times New Roman" w:cs="Times New Roman"/>
          <w:i/>
          <w:color w:val="000000"/>
        </w:rPr>
        <w:t>Platygaster</w:t>
      </w:r>
      <w:proofErr w:type="spellEnd"/>
      <w:r w:rsidRPr="00804B90">
        <w:rPr>
          <w:rFonts w:ascii="Times New Roman" w:hAnsi="Times New Roman" w:cs="Times New Roman"/>
          <w:color w:val="000000"/>
        </w:rPr>
        <w:t xml:space="preserve">, </w:t>
      </w:r>
      <w:proofErr w:type="spellStart"/>
      <w:r w:rsidRPr="001140A6">
        <w:rPr>
          <w:rFonts w:ascii="Times New Roman" w:hAnsi="Times New Roman" w:cs="Times New Roman"/>
          <w:i/>
          <w:color w:val="000000"/>
        </w:rPr>
        <w:t>Mesopolobus</w:t>
      </w:r>
      <w:proofErr w:type="spellEnd"/>
      <w:r w:rsidRPr="00804B90">
        <w:rPr>
          <w:rFonts w:ascii="Times New Roman" w:hAnsi="Times New Roman" w:cs="Times New Roman"/>
          <w:color w:val="000000"/>
        </w:rPr>
        <w:t xml:space="preserve">, and </w:t>
      </w:r>
      <w:proofErr w:type="spellStart"/>
      <w:r w:rsidRPr="001140A6">
        <w:rPr>
          <w:rFonts w:ascii="Times New Roman" w:hAnsi="Times New Roman" w:cs="Times New Roman"/>
          <w:i/>
          <w:color w:val="000000"/>
        </w:rPr>
        <w:t>Torymus</w:t>
      </w:r>
      <w:proofErr w:type="spellEnd"/>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as a function of gall size, but </w:t>
      </w:r>
      <w:r w:rsidR="001140A6">
        <w:rPr>
          <w:rFonts w:ascii="Times New Roman" w:hAnsi="Times New Roman" w:cs="Times New Roman"/>
          <w:color w:val="000000"/>
        </w:rPr>
        <w:t>at low gall abundances (1-4 leaf galls per branch)</w:t>
      </w:r>
      <w:r w:rsidRPr="00804B90">
        <w:rPr>
          <w:rFonts w:ascii="Times New Roman" w:hAnsi="Times New Roman" w:cs="Times New Roman"/>
          <w:color w:val="000000"/>
        </w:rPr>
        <w:t>. (B) Proportion of leaf galls parasitized by</w:t>
      </w:r>
      <w:r w:rsidR="001140A6">
        <w:rPr>
          <w:rFonts w:ascii="Times New Roman" w:hAnsi="Times New Roman" w:cs="Times New Roman"/>
          <w:color w:val="000000"/>
        </w:rPr>
        <w:t xml:space="preserve"> the s</w:t>
      </w:r>
      <w:r w:rsidR="00FB0960">
        <w:rPr>
          <w:rFonts w:ascii="Times New Roman" w:hAnsi="Times New Roman" w:cs="Times New Roman"/>
          <w:color w:val="000000"/>
        </w:rPr>
        <w:t xml:space="preserve">ame three parasitoid species as a function of gall size, but at </w:t>
      </w:r>
      <w:r w:rsidR="001140A6">
        <w:rPr>
          <w:rFonts w:ascii="Times New Roman" w:hAnsi="Times New Roman" w:cs="Times New Roman"/>
          <w:color w:val="000000"/>
        </w:rPr>
        <w:t>high gall abundances (5-22 leaf galls per branch)</w:t>
      </w:r>
      <w:r w:rsidRPr="00804B90">
        <w:rPr>
          <w:rFonts w:ascii="Times New Roman" w:hAnsi="Times New Roman" w:cs="Times New Roman"/>
          <w:color w:val="000000"/>
        </w:rPr>
        <w:t xml:space="preserve">. Lines correspond to slopes estimated from generalized linear models. Each line type and </w:t>
      </w:r>
      <w:proofErr w:type="spellStart"/>
      <w:r w:rsidRPr="00804B90">
        <w:rPr>
          <w:rFonts w:ascii="Times New Roman" w:hAnsi="Times New Roman" w:cs="Times New Roman"/>
          <w:color w:val="000000"/>
        </w:rPr>
        <w:t>colour</w:t>
      </w:r>
      <w:proofErr w:type="spellEnd"/>
      <w:r w:rsidRPr="00804B90">
        <w:rPr>
          <w:rFonts w:ascii="Times New Roman" w:hAnsi="Times New Roman" w:cs="Times New Roman"/>
          <w:color w:val="000000"/>
        </w:rPr>
        <w:t xml:space="preserve"> corresponds to</w:t>
      </w:r>
      <w:r w:rsidR="001140A6">
        <w:rPr>
          <w:rFonts w:ascii="Times New Roman" w:hAnsi="Times New Roman" w:cs="Times New Roman"/>
          <w:color w:val="000000"/>
        </w:rPr>
        <w:t xml:space="preserve"> a different parasitoid species (solid blue = </w:t>
      </w:r>
      <w:proofErr w:type="spellStart"/>
      <w:r w:rsidR="001140A6" w:rsidRPr="001140A6">
        <w:rPr>
          <w:rFonts w:ascii="Times New Roman" w:hAnsi="Times New Roman" w:cs="Times New Roman"/>
          <w:i/>
          <w:color w:val="000000"/>
        </w:rPr>
        <w:t>Platygaster</w:t>
      </w:r>
      <w:proofErr w:type="spellEnd"/>
      <w:r w:rsidR="001140A6">
        <w:rPr>
          <w:rFonts w:ascii="Times New Roman" w:hAnsi="Times New Roman" w:cs="Times New Roman"/>
          <w:color w:val="000000"/>
        </w:rPr>
        <w:t xml:space="preserve">; short, dashed green = </w:t>
      </w:r>
      <w:proofErr w:type="spellStart"/>
      <w:r w:rsidR="001140A6" w:rsidRPr="001140A6">
        <w:rPr>
          <w:rFonts w:ascii="Times New Roman" w:hAnsi="Times New Roman" w:cs="Times New Roman"/>
          <w:i/>
          <w:color w:val="000000"/>
        </w:rPr>
        <w:t>Mesopolobus</w:t>
      </w:r>
      <w:proofErr w:type="spellEnd"/>
      <w:r w:rsidR="001140A6">
        <w:rPr>
          <w:rFonts w:ascii="Times New Roman" w:hAnsi="Times New Roman" w:cs="Times New Roman"/>
          <w:color w:val="000000"/>
        </w:rPr>
        <w:t xml:space="preserve">; long, dashed orange = </w:t>
      </w:r>
      <w:proofErr w:type="spellStart"/>
      <w:r w:rsidR="001140A6" w:rsidRPr="001140A6">
        <w:rPr>
          <w:rFonts w:ascii="Times New Roman" w:hAnsi="Times New Roman" w:cs="Times New Roman"/>
          <w:i/>
          <w:color w:val="000000"/>
        </w:rPr>
        <w:t>Torymus</w:t>
      </w:r>
      <w:proofErr w:type="spellEnd"/>
      <w:r w:rsidR="001140A6">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Figure 5</w:t>
      </w:r>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Genetic variation begets network complexity. (A) </w:t>
      </w:r>
      <w:r w:rsidRPr="00804B90">
        <w:rPr>
          <w:rFonts w:ascii="Times New Roman" w:hAnsi="Times New Roman" w:cs="Times New Roman"/>
          <w:color w:val="000000"/>
        </w:rPr>
        <w:t xml:space="preserve">Simulation of how </w:t>
      </w:r>
      <w:r w:rsidR="00FB0960">
        <w:rPr>
          <w:rFonts w:ascii="Times New Roman" w:hAnsi="Times New Roman" w:cs="Times New Roman"/>
          <w:color w:val="000000"/>
        </w:rPr>
        <w:t>plant-</w:t>
      </w:r>
      <w:r w:rsidRPr="00804B90">
        <w:rPr>
          <w:rFonts w:ascii="Times New Roman" w:hAnsi="Times New Roman" w:cs="Times New Roman"/>
          <w:color w:val="000000"/>
        </w:rPr>
        <w:t>insect food web complexity</w:t>
      </w:r>
      <w:r w:rsidR="00FB0960">
        <w:rPr>
          <w:rFonts w:ascii="Times New Roman" w:hAnsi="Times New Roman" w:cs="Times New Roman"/>
          <w:color w:val="000000"/>
        </w:rPr>
        <w:t xml:space="preserve"> (</w:t>
      </w:r>
      <w:proofErr w:type="spellStart"/>
      <w:r w:rsidR="00FB0960">
        <w:rPr>
          <w:rFonts w:ascii="Times New Roman" w:hAnsi="Times New Roman" w:cs="Times New Roman"/>
          <w:color w:val="000000"/>
        </w:rPr>
        <w:t>LD</w:t>
      </w:r>
      <w:r w:rsidR="00FB0960" w:rsidRPr="00FB0960">
        <w:rPr>
          <w:rFonts w:ascii="Times New Roman" w:hAnsi="Times New Roman" w:cs="Times New Roman"/>
          <w:color w:val="000000"/>
          <w:vertAlign w:val="subscript"/>
        </w:rPr>
        <w:t>q</w:t>
      </w:r>
      <w:proofErr w:type="spellEnd"/>
      <w:r w:rsidR="00FB0960">
        <w:rPr>
          <w:rFonts w:ascii="Times New Roman" w:hAnsi="Times New Roman" w:cs="Times New Roman"/>
          <w:color w:val="000000"/>
        </w:rPr>
        <w:t>)</w:t>
      </w:r>
      <w:r w:rsidRPr="00804B90">
        <w:rPr>
          <w:rFonts w:ascii="Times New Roman" w:hAnsi="Times New Roman" w:cs="Times New Roman"/>
          <w:color w:val="000000"/>
        </w:rPr>
        <w:t xml:space="preserve"> </w:t>
      </w:r>
      <w:r w:rsidR="00FB0960">
        <w:rPr>
          <w:rFonts w:ascii="Times New Roman" w:hAnsi="Times New Roman" w:cs="Times New Roman"/>
          <w:color w:val="000000"/>
        </w:rPr>
        <w:t xml:space="preserve">changes with increasing genetic variation (no. </w:t>
      </w:r>
      <w:proofErr w:type="gramStart"/>
      <w:r w:rsidR="00FB0960">
        <w:rPr>
          <w:rFonts w:ascii="Times New Roman" w:hAnsi="Times New Roman" w:cs="Times New Roman"/>
          <w:color w:val="000000"/>
        </w:rPr>
        <w:t>of</w:t>
      </w:r>
      <w:proofErr w:type="gramEnd"/>
      <w:r w:rsidR="00FB0960">
        <w:rPr>
          <w:rFonts w:ascii="Times New Roman" w:hAnsi="Times New Roman" w:cs="Times New Roman"/>
          <w:color w:val="000000"/>
        </w:rPr>
        <w:t xml:space="preserve"> genotypes) in the willow population</w:t>
      </w:r>
      <w:r w:rsidRPr="00804B90">
        <w:rPr>
          <w:rFonts w:ascii="Times New Roman" w:hAnsi="Times New Roman" w:cs="Times New Roman"/>
          <w:color w:val="000000"/>
        </w:rPr>
        <w:t>.</w:t>
      </w:r>
      <w:r w:rsidR="00FB0960">
        <w:rPr>
          <w:rFonts w:ascii="Times New Roman" w:hAnsi="Times New Roman" w:cs="Times New Roman"/>
          <w:color w:val="000000"/>
        </w:rPr>
        <w:t xml:space="preserve"> Open, grey circles correspond to individual simulations, whereas solid, blue circles correspond to averages at each level of genetic variation. The dashed line is the highest food web complexity observed on a single willow genotype and represents the expected magnitude of food web complexity under sampling effects alone. (B) Ordination of Bray-Curtis dissimilarities in plant-insect food web compositions among willow genotypes using a constrained analysis of principle coordinates (CAP). Black letters and grey ovals correspond to the centroid and standard error of the centroid for each willow genotype.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D45266" w:rsidRDefault="00D4526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D45266">
          <w:pgSz w:w="12240" w:h="15840"/>
          <w:pgMar w:top="1440" w:right="1800" w:bottom="1440" w:left="1800" w:header="720" w:footer="720" w:gutter="0"/>
          <w:cols w:space="720"/>
          <w:noEndnote/>
        </w:sectPr>
      </w:pPr>
    </w:p>
    <w:p w:rsidR="00D45266" w:rsidRDefault="00D4526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D45266">
          <w:pgSz w:w="15842" w:h="12242" w:orient="landscape"/>
          <w:pgMar w:top="1797" w:right="1440" w:bottom="1797" w:left="1440" w:header="720" w:footer="720" w:gutter="0"/>
          <w:cols w:space="720"/>
          <w:noEndnote/>
        </w:sectPr>
      </w:pPr>
      <w:r>
        <w:rPr>
          <w:rFonts w:ascii="Times New Roman" w:hAnsi="Times New Roman" w:cs="Times New Roman"/>
          <w:noProof/>
          <w:color w:val="000000"/>
          <w:sz w:val="20"/>
          <w:szCs w:val="20"/>
          <w:lang w:eastAsia="en-US"/>
        </w:rPr>
        <w:drawing>
          <wp:inline distT="0" distB="0" distL="0" distR="0" wp14:anchorId="685651DE" wp14:editId="528F8D49">
            <wp:extent cx="7011382" cy="5255895"/>
            <wp:effectExtent l="25400" t="0" r="0" b="0"/>
            <wp:docPr id="7" name="Picture 2" descr=":conceptual fig genetic variation:conceptual fig genetic vari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ual fig genetic variation:conceptual fig genetic variation.pdf"/>
                    <pic:cNvPicPr>
                      <a:picLocks noChangeAspect="1" noChangeArrowheads="1"/>
                    </pic:cNvPicPr>
                  </pic:nvPicPr>
                  <pic:blipFill>
                    <a:blip r:embed="rId13"/>
                    <a:srcRect/>
                    <a:stretch>
                      <a:fillRect/>
                    </a:stretch>
                  </pic:blipFill>
                  <pic:spPr bwMode="auto">
                    <a:xfrm>
                      <a:off x="0" y="0"/>
                      <a:ext cx="7011744" cy="5256166"/>
                    </a:xfrm>
                    <a:prstGeom prst="rect">
                      <a:avLst/>
                    </a:prstGeom>
                    <a:noFill/>
                    <a:ln w="9525">
                      <a:noFill/>
                      <a:miter lim="800000"/>
                      <a:headEnd/>
                      <a:tailEnd/>
                    </a:ln>
                  </pic:spPr>
                </pic:pic>
              </a:graphicData>
            </a:graphic>
          </wp:inline>
        </w:drawing>
      </w: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3678FC">
          <w:pgSz w:w="12240" w:h="15840"/>
          <w:pgMar w:top="1440" w:right="1800" w:bottom="1440" w:left="1800" w:header="720" w:footer="720" w:gutter="0"/>
          <w:cols w:space="720"/>
          <w:noEndnote/>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3678FC">
          <w:pgSz w:w="15842" w:h="12242" w:orient="landscape"/>
          <w:pgMar w:top="1797" w:right="1440" w:bottom="1797" w:left="1440" w:header="720" w:footer="720" w:gutter="0"/>
          <w:cols w:space="720"/>
          <w:noEndnote/>
        </w:sectPr>
      </w:pPr>
      <w:r>
        <w:rPr>
          <w:rFonts w:ascii="Times New Roman" w:hAnsi="Times New Roman" w:cs="Times New Roman"/>
          <w:noProof/>
          <w:color w:val="000000"/>
          <w:sz w:val="20"/>
          <w:szCs w:val="20"/>
          <w:lang w:eastAsia="en-US"/>
        </w:rPr>
        <w:drawing>
          <wp:inline distT="0" distB="0" distL="0" distR="0" wp14:anchorId="682C08FA" wp14:editId="7C614864">
            <wp:extent cx="7096856" cy="5484495"/>
            <wp:effectExtent l="25400" t="0" r="0" b="0"/>
            <wp:docPr id="3" name="Picture 3" descr=":figures:gall composition size 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gall composition size plots.pdf"/>
                    <pic:cNvPicPr>
                      <a:picLocks noChangeAspect="1" noChangeArrowheads="1"/>
                    </pic:cNvPicPr>
                  </pic:nvPicPr>
                  <pic:blipFill>
                    <a:blip r:embed="rId14"/>
                    <a:srcRect/>
                    <a:stretch>
                      <a:fillRect/>
                    </a:stretch>
                  </pic:blipFill>
                  <pic:spPr bwMode="auto">
                    <a:xfrm>
                      <a:off x="0" y="0"/>
                      <a:ext cx="7097211" cy="5484770"/>
                    </a:xfrm>
                    <a:prstGeom prst="rect">
                      <a:avLst/>
                    </a:prstGeom>
                    <a:noFill/>
                    <a:ln w="9525">
                      <a:noFill/>
                      <a:miter lim="800000"/>
                      <a:headEnd/>
                      <a:tailEnd/>
                    </a:ln>
                  </pic:spPr>
                </pic:pic>
              </a:graphicData>
            </a:graphic>
          </wp:inline>
        </w:drawing>
      </w: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sectPr w:rsidR="003678FC" w:rsidRPr="003678FC">
          <w:pgSz w:w="12240" w:h="15840"/>
          <w:pgMar w:top="1440" w:right="1800" w:bottom="1440" w:left="1800" w:header="720" w:footer="720" w:gutter="0"/>
          <w:cols w:space="720"/>
          <w:noEndnote/>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5842" w:h="12242" w:orient="landscape"/>
          <w:pgMar w:top="1797" w:right="1440" w:bottom="1797" w:left="1440" w:header="720" w:footer="720" w:gutter="0"/>
          <w:cols w:space="720"/>
          <w:noEndnote/>
        </w:sectPr>
      </w:pPr>
      <w:r>
        <w:rPr>
          <w:rFonts w:ascii="Times New Roman" w:hAnsi="Times New Roman" w:cs="Times New Roman"/>
          <w:noProof/>
          <w:color w:val="000000"/>
          <w:sz w:val="20"/>
          <w:szCs w:val="20"/>
          <w:lang w:eastAsia="en-US"/>
        </w:rPr>
        <w:drawing>
          <wp:inline distT="0" distB="0" distL="0" distR="0" wp14:anchorId="3B2321E9" wp14:editId="4DD8AB9B">
            <wp:extent cx="6801051" cy="5255895"/>
            <wp:effectExtent l="25400" t="0" r="6149" b="0"/>
            <wp:docPr id="4" name="Picture 4" descr=":figures:link composition and parasitism 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link composition and parasitism plots.pdf"/>
                    <pic:cNvPicPr>
                      <a:picLocks noChangeAspect="1" noChangeArrowheads="1"/>
                    </pic:cNvPicPr>
                  </pic:nvPicPr>
                  <pic:blipFill>
                    <a:blip r:embed="rId15"/>
                    <a:srcRect/>
                    <a:stretch>
                      <a:fillRect/>
                    </a:stretch>
                  </pic:blipFill>
                  <pic:spPr bwMode="auto">
                    <a:xfrm>
                      <a:off x="0" y="0"/>
                      <a:ext cx="6801392" cy="5256158"/>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77363A" w:rsidRDefault="0077363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77363A">
          <w:pgSz w:w="12240" w:h="15840"/>
          <w:pgMar w:top="1440" w:right="1800" w:bottom="1440" w:left="1800" w:header="720" w:footer="720" w:gutter="0"/>
          <w:cols w:space="720"/>
          <w:noEndnote/>
        </w:sectPr>
      </w:pPr>
    </w:p>
    <w:p w:rsidR="0077363A" w:rsidRDefault="0077363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77363A">
          <w:pgSz w:w="15842" w:h="12242" w:orient="landscape"/>
          <w:pgMar w:top="1797" w:right="1440" w:bottom="1797" w:left="1440" w:header="720" w:footer="720" w:gutter="0"/>
          <w:cols w:space="720"/>
          <w:noEndnote/>
        </w:sectPr>
      </w:pPr>
      <w:r>
        <w:rPr>
          <w:rFonts w:ascii="Times New Roman" w:hAnsi="Times New Roman" w:cs="Times New Roman"/>
          <w:noProof/>
          <w:color w:val="000000"/>
          <w:lang w:eastAsia="en-US"/>
        </w:rPr>
        <w:drawing>
          <wp:inline distT="0" distB="0" distL="0" distR="0" wp14:anchorId="0C3C297C" wp14:editId="7B103B28">
            <wp:extent cx="7096856" cy="5484495"/>
            <wp:effectExtent l="25400" t="0" r="0" b="0"/>
            <wp:docPr id="1" name="Picture 1" descr=":figures:leaf gall parasitism individual parasito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eaf gall parasitism individual parasitoids.pdf"/>
                    <pic:cNvPicPr>
                      <a:picLocks noChangeAspect="1" noChangeArrowheads="1"/>
                    </pic:cNvPicPr>
                  </pic:nvPicPr>
                  <pic:blipFill>
                    <a:blip r:embed="rId16"/>
                    <a:srcRect/>
                    <a:stretch>
                      <a:fillRect/>
                    </a:stretch>
                  </pic:blipFill>
                  <pic:spPr bwMode="auto">
                    <a:xfrm>
                      <a:off x="0" y="0"/>
                      <a:ext cx="7097211" cy="5484770"/>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2240" w:h="15840"/>
          <w:pgMar w:top="1440" w:right="1800" w:bottom="1440" w:left="1800" w:header="720" w:footer="720" w:gutter="0"/>
          <w:cols w:space="720"/>
          <w:noEndnote/>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5842" w:h="12242" w:orient="landscape"/>
          <w:pgMar w:top="1797" w:right="1440" w:bottom="1797" w:left="1440" w:header="720" w:footer="720" w:gutter="0"/>
          <w:cols w:space="720"/>
          <w:noEndnote/>
        </w:sectPr>
      </w:pPr>
      <w:r>
        <w:rPr>
          <w:rFonts w:ascii="Times New Roman" w:hAnsi="Times New Roman" w:cs="Times New Roman"/>
          <w:noProof/>
          <w:color w:val="000000"/>
          <w:lang w:eastAsia="en-US"/>
        </w:rPr>
        <w:drawing>
          <wp:inline distT="0" distB="0" distL="0" distR="0" wp14:anchorId="38BA67D1" wp14:editId="622D812F">
            <wp:extent cx="7289800" cy="5633603"/>
            <wp:effectExtent l="25400" t="0" r="0" b="0"/>
            <wp:docPr id="6" name="Picture 6" descr=":figures:simulation and complimentarity ordination 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simulation and complimentarity ordination plot.pdf"/>
                    <pic:cNvPicPr>
                      <a:picLocks noChangeAspect="1" noChangeArrowheads="1"/>
                    </pic:cNvPicPr>
                  </pic:nvPicPr>
                  <pic:blipFill>
                    <a:blip r:embed="rId17"/>
                    <a:srcRect/>
                    <a:stretch>
                      <a:fillRect/>
                    </a:stretch>
                  </pic:blipFill>
                  <pic:spPr bwMode="auto">
                    <a:xfrm>
                      <a:off x="0" y="0"/>
                      <a:ext cx="7290165" cy="5633885"/>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 </w:t>
      </w:r>
    </w:p>
    <w:p w:rsidR="00455202" w:rsidRDefault="00455202"/>
    <w:sectPr w:rsidR="00455202" w:rsidSect="00455202">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Gregory Crutsinger" w:date="2015-04-22T17:09:00Z" w:initials="GC">
    <w:p w:rsidR="00156A12" w:rsidRDefault="00156A12">
      <w:pPr>
        <w:pStyle w:val="CommentText"/>
      </w:pPr>
      <w:ins w:id="3" w:author="Gregory Crutsinger" w:date="2015-04-22T17:08:00Z">
        <w:r>
          <w:rPr>
            <w:rStyle w:val="CommentReference"/>
          </w:rPr>
          <w:annotationRef/>
        </w:r>
      </w:ins>
      <w:r>
        <w:t xml:space="preserve">Begets is pretty Old Testament.  You sure you want to go there?  Instead of “drives” “leads to” </w:t>
      </w:r>
      <w:proofErr w:type="spellStart"/>
      <w:r>
        <w:t>etc</w:t>
      </w:r>
      <w:proofErr w:type="spellEnd"/>
      <w:r>
        <w:t>…?</w:t>
      </w:r>
    </w:p>
  </w:comment>
  <w:comment w:id="56" w:author="Gregory Crutsinger" w:date="2015-04-22T17:19:00Z" w:initials="GC">
    <w:p w:rsidR="00156A12" w:rsidRDefault="00156A12">
      <w:pPr>
        <w:pStyle w:val="CommentText"/>
      </w:pPr>
      <w:r>
        <w:rPr>
          <w:rStyle w:val="CommentReference"/>
        </w:rPr>
        <w:annotationRef/>
      </w:r>
      <w:r>
        <w:t>Are you sure you can comment on behavior?  Someone might ask if you actually did observations?  Use more targeted language (abundance of parasitoids???)</w:t>
      </w:r>
    </w:p>
  </w:comment>
  <w:comment w:id="59" w:author="Gregory Crutsinger" w:date="2015-04-22T17:20:00Z" w:initials="GC">
    <w:p w:rsidR="00156A12" w:rsidRDefault="00156A12">
      <w:pPr>
        <w:pStyle w:val="CommentText"/>
      </w:pPr>
      <w:r>
        <w:rPr>
          <w:rStyle w:val="CommentReference"/>
        </w:rPr>
        <w:annotationRef/>
      </w:r>
      <w:r>
        <w:t>Which ones?</w:t>
      </w:r>
    </w:p>
  </w:comment>
  <w:comment w:id="63" w:author="Gregory Crutsinger" w:date="2015-04-22T17:20:00Z" w:initials="GC">
    <w:p w:rsidR="00156A12" w:rsidRDefault="00156A12">
      <w:pPr>
        <w:pStyle w:val="CommentText"/>
      </w:pPr>
      <w:r>
        <w:rPr>
          <w:rStyle w:val="CommentReference"/>
        </w:rPr>
        <w:annotationRef/>
      </w:r>
      <w:r>
        <w:t>Which ones?</w:t>
      </w:r>
    </w:p>
  </w:comment>
  <w:comment w:id="70" w:author="Gregory Crutsinger" w:date="2015-04-22T17:22:00Z" w:initials="GC">
    <w:p w:rsidR="00156A12" w:rsidRDefault="00156A12">
      <w:pPr>
        <w:pStyle w:val="CommentText"/>
      </w:pPr>
      <w:r>
        <w:rPr>
          <w:rStyle w:val="CommentReference"/>
        </w:rPr>
        <w:annotationRef/>
      </w:r>
      <w:r>
        <w:t>Can you point to some figures here??</w:t>
      </w:r>
    </w:p>
  </w:comment>
  <w:comment w:id="87" w:author="Gregory Crutsinger" w:date="2015-04-22T17:25:00Z" w:initials="GC">
    <w:p w:rsidR="00156A12" w:rsidRDefault="00156A12">
      <w:pPr>
        <w:pStyle w:val="CommentText"/>
      </w:pPr>
      <w:r>
        <w:rPr>
          <w:rStyle w:val="CommentReference"/>
        </w:rPr>
        <w:annotationRef/>
      </w:r>
      <w:r>
        <w:t>This is a solid paragraph. Nice job.</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STIXGeneral-Regular">
    <w:panose1 w:val="000000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08706F"/>
    <w:multiLevelType w:val="hybridMultilevel"/>
    <w:tmpl w:val="AA027D70"/>
    <w:lvl w:ilvl="0" w:tplc="9CC010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6E1BF9"/>
    <w:multiLevelType w:val="hybridMultilevel"/>
    <w:tmpl w:val="B03C7B3E"/>
    <w:lvl w:ilvl="0" w:tplc="FB4E68D2">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4B90"/>
    <w:rsid w:val="0003197E"/>
    <w:rsid w:val="000409DE"/>
    <w:rsid w:val="00041C2F"/>
    <w:rsid w:val="00055817"/>
    <w:rsid w:val="00055846"/>
    <w:rsid w:val="00081A94"/>
    <w:rsid w:val="00083202"/>
    <w:rsid w:val="000A228C"/>
    <w:rsid w:val="000A53CB"/>
    <w:rsid w:val="000B7738"/>
    <w:rsid w:val="000C3D93"/>
    <w:rsid w:val="000D2BDA"/>
    <w:rsid w:val="000D3C49"/>
    <w:rsid w:val="000D6085"/>
    <w:rsid w:val="000E0885"/>
    <w:rsid w:val="000F0529"/>
    <w:rsid w:val="001140A6"/>
    <w:rsid w:val="00141F01"/>
    <w:rsid w:val="00141F50"/>
    <w:rsid w:val="00156A12"/>
    <w:rsid w:val="00163CD5"/>
    <w:rsid w:val="00167DBE"/>
    <w:rsid w:val="001754C4"/>
    <w:rsid w:val="001A09F0"/>
    <w:rsid w:val="001B08A0"/>
    <w:rsid w:val="001D2BFE"/>
    <w:rsid w:val="002150A8"/>
    <w:rsid w:val="002307FE"/>
    <w:rsid w:val="00242487"/>
    <w:rsid w:val="00250B95"/>
    <w:rsid w:val="00255FB9"/>
    <w:rsid w:val="002732C3"/>
    <w:rsid w:val="00285900"/>
    <w:rsid w:val="002B0D8B"/>
    <w:rsid w:val="002B5694"/>
    <w:rsid w:val="002B6BDD"/>
    <w:rsid w:val="002C525D"/>
    <w:rsid w:val="002E624E"/>
    <w:rsid w:val="002F1A94"/>
    <w:rsid w:val="00312B44"/>
    <w:rsid w:val="00325594"/>
    <w:rsid w:val="0033227E"/>
    <w:rsid w:val="00336098"/>
    <w:rsid w:val="003507C1"/>
    <w:rsid w:val="00361B25"/>
    <w:rsid w:val="003678FC"/>
    <w:rsid w:val="00387566"/>
    <w:rsid w:val="003A14E3"/>
    <w:rsid w:val="003A459D"/>
    <w:rsid w:val="003A589C"/>
    <w:rsid w:val="003C7D0D"/>
    <w:rsid w:val="003D27E8"/>
    <w:rsid w:val="003F599B"/>
    <w:rsid w:val="004208D6"/>
    <w:rsid w:val="004371A4"/>
    <w:rsid w:val="004523A0"/>
    <w:rsid w:val="00455202"/>
    <w:rsid w:val="00466173"/>
    <w:rsid w:val="00483D9A"/>
    <w:rsid w:val="004A59B3"/>
    <w:rsid w:val="004B0CC0"/>
    <w:rsid w:val="004C76F7"/>
    <w:rsid w:val="004F186E"/>
    <w:rsid w:val="00531126"/>
    <w:rsid w:val="005660E1"/>
    <w:rsid w:val="00566A90"/>
    <w:rsid w:val="00580854"/>
    <w:rsid w:val="00580AF5"/>
    <w:rsid w:val="005F2307"/>
    <w:rsid w:val="005F7F45"/>
    <w:rsid w:val="0060384B"/>
    <w:rsid w:val="00613B67"/>
    <w:rsid w:val="00616C41"/>
    <w:rsid w:val="00636E4B"/>
    <w:rsid w:val="0063772D"/>
    <w:rsid w:val="00644C6F"/>
    <w:rsid w:val="00660798"/>
    <w:rsid w:val="006700CB"/>
    <w:rsid w:val="0067709E"/>
    <w:rsid w:val="00677578"/>
    <w:rsid w:val="006B5452"/>
    <w:rsid w:val="007050CC"/>
    <w:rsid w:val="0070784B"/>
    <w:rsid w:val="00717023"/>
    <w:rsid w:val="0073324B"/>
    <w:rsid w:val="0073649A"/>
    <w:rsid w:val="0077363A"/>
    <w:rsid w:val="007761C3"/>
    <w:rsid w:val="007A4244"/>
    <w:rsid w:val="007A4D52"/>
    <w:rsid w:val="007D6B2D"/>
    <w:rsid w:val="007F5D27"/>
    <w:rsid w:val="0080039B"/>
    <w:rsid w:val="00804B90"/>
    <w:rsid w:val="00822407"/>
    <w:rsid w:val="0084451E"/>
    <w:rsid w:val="0085175A"/>
    <w:rsid w:val="008712FD"/>
    <w:rsid w:val="008743A0"/>
    <w:rsid w:val="00877F66"/>
    <w:rsid w:val="008B0253"/>
    <w:rsid w:val="008B6D28"/>
    <w:rsid w:val="008C32D9"/>
    <w:rsid w:val="008F2FF2"/>
    <w:rsid w:val="009229BC"/>
    <w:rsid w:val="00927AEE"/>
    <w:rsid w:val="00934E3A"/>
    <w:rsid w:val="00955566"/>
    <w:rsid w:val="0097368A"/>
    <w:rsid w:val="009B0902"/>
    <w:rsid w:val="009C3D2B"/>
    <w:rsid w:val="00A165D2"/>
    <w:rsid w:val="00A2374C"/>
    <w:rsid w:val="00A548B2"/>
    <w:rsid w:val="00A640EA"/>
    <w:rsid w:val="00A710EE"/>
    <w:rsid w:val="00A77EBF"/>
    <w:rsid w:val="00A834EA"/>
    <w:rsid w:val="00A85B9F"/>
    <w:rsid w:val="00A878A0"/>
    <w:rsid w:val="00A91125"/>
    <w:rsid w:val="00A94377"/>
    <w:rsid w:val="00AA15E1"/>
    <w:rsid w:val="00AC0A65"/>
    <w:rsid w:val="00AC1F50"/>
    <w:rsid w:val="00AD1765"/>
    <w:rsid w:val="00AD58EC"/>
    <w:rsid w:val="00B04828"/>
    <w:rsid w:val="00B13A73"/>
    <w:rsid w:val="00B23469"/>
    <w:rsid w:val="00B441ED"/>
    <w:rsid w:val="00B66773"/>
    <w:rsid w:val="00BA0577"/>
    <w:rsid w:val="00BD26A2"/>
    <w:rsid w:val="00BD631E"/>
    <w:rsid w:val="00BF2658"/>
    <w:rsid w:val="00BF2D2D"/>
    <w:rsid w:val="00C00C36"/>
    <w:rsid w:val="00C219F4"/>
    <w:rsid w:val="00C255D8"/>
    <w:rsid w:val="00C31131"/>
    <w:rsid w:val="00C72E15"/>
    <w:rsid w:val="00C80E40"/>
    <w:rsid w:val="00C95B6F"/>
    <w:rsid w:val="00CD5B86"/>
    <w:rsid w:val="00CD7847"/>
    <w:rsid w:val="00CD7E3C"/>
    <w:rsid w:val="00CE07CD"/>
    <w:rsid w:val="00CE5BB0"/>
    <w:rsid w:val="00CF2AB6"/>
    <w:rsid w:val="00D0659A"/>
    <w:rsid w:val="00D17865"/>
    <w:rsid w:val="00D218D1"/>
    <w:rsid w:val="00D24542"/>
    <w:rsid w:val="00D310B6"/>
    <w:rsid w:val="00D41310"/>
    <w:rsid w:val="00D45266"/>
    <w:rsid w:val="00D55E38"/>
    <w:rsid w:val="00D61FF6"/>
    <w:rsid w:val="00D63330"/>
    <w:rsid w:val="00D64D05"/>
    <w:rsid w:val="00D76093"/>
    <w:rsid w:val="00DA0092"/>
    <w:rsid w:val="00DD6952"/>
    <w:rsid w:val="00DD728B"/>
    <w:rsid w:val="00DE2845"/>
    <w:rsid w:val="00E036E3"/>
    <w:rsid w:val="00E0556D"/>
    <w:rsid w:val="00E10623"/>
    <w:rsid w:val="00E30AED"/>
    <w:rsid w:val="00E55DD5"/>
    <w:rsid w:val="00E631FE"/>
    <w:rsid w:val="00E762C2"/>
    <w:rsid w:val="00E7735A"/>
    <w:rsid w:val="00E8342E"/>
    <w:rsid w:val="00E97FC2"/>
    <w:rsid w:val="00EB30B2"/>
    <w:rsid w:val="00EC7296"/>
    <w:rsid w:val="00EE23BF"/>
    <w:rsid w:val="00EF3FD3"/>
    <w:rsid w:val="00EF7AEB"/>
    <w:rsid w:val="00F05CF4"/>
    <w:rsid w:val="00F11206"/>
    <w:rsid w:val="00F271D2"/>
    <w:rsid w:val="00F27748"/>
    <w:rsid w:val="00F54835"/>
    <w:rsid w:val="00F57A21"/>
    <w:rsid w:val="00F60A13"/>
    <w:rsid w:val="00F73140"/>
    <w:rsid w:val="00F81C2C"/>
    <w:rsid w:val="00F92C7C"/>
    <w:rsid w:val="00FA303E"/>
    <w:rsid w:val="00FA4304"/>
    <w:rsid w:val="00FB0960"/>
    <w:rsid w:val="00FC607E"/>
    <w:rsid w:val="00FE1E15"/>
    <w:rsid w:val="00FF46E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4C2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664C74"/>
    <w:pPr>
      <w:keepNext/>
      <w:keepLines/>
      <w:spacing w:before="480" w:line="480" w:lineRule="auto"/>
      <w:outlineLvl w:val="0"/>
    </w:pPr>
    <w:rPr>
      <w:rFonts w:ascii="Times New Roman" w:eastAsiaTheme="majorEastAsia" w:hAnsi="Times New Roman" w:cstheme="majorBidi"/>
      <w:b/>
      <w:bCs/>
      <w:sz w:val="36"/>
      <w:szCs w:val="36"/>
    </w:rPr>
  </w:style>
  <w:style w:type="paragraph" w:styleId="Heading2">
    <w:name w:val="heading 2"/>
    <w:basedOn w:val="Normal"/>
    <w:next w:val="Normal"/>
    <w:link w:val="Heading2Char"/>
    <w:autoRedefine/>
    <w:uiPriority w:val="9"/>
    <w:unhideWhenUsed/>
    <w:qFormat/>
    <w:rsid w:val="00664C74"/>
    <w:pPr>
      <w:keepNext/>
      <w:keepLines/>
      <w:spacing w:before="200" w:line="48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664C74"/>
    <w:pPr>
      <w:keepNext/>
      <w:keepLines/>
      <w:spacing w:before="200" w:line="480" w:lineRule="auto"/>
      <w:outlineLvl w:val="2"/>
    </w:pPr>
    <w:rPr>
      <w:rFonts w:ascii="Times New Roman" w:eastAsiaTheme="majorEastAsia" w:hAnsi="Times New Roman" w:cstheme="majorBidi"/>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qFormat/>
    <w:rsid w:val="00664C74"/>
    <w:pPr>
      <w:keepNext/>
      <w:keepLines/>
      <w:spacing w:before="480" w:after="240" w:line="480" w:lineRule="auto"/>
    </w:pPr>
    <w:rPr>
      <w:rFonts w:ascii="Times New Roman" w:eastAsiaTheme="majorEastAsia" w:hAnsi="Times New Roman" w:cstheme="majorBidi"/>
      <w:b/>
      <w:bCs/>
      <w:sz w:val="36"/>
      <w:szCs w:val="36"/>
    </w:rPr>
  </w:style>
  <w:style w:type="character" w:customStyle="1" w:styleId="TitleChar">
    <w:name w:val="Title Char"/>
    <w:basedOn w:val="DefaultParagraphFont"/>
    <w:link w:val="Title"/>
    <w:rsid w:val="00664C74"/>
    <w:rPr>
      <w:rFonts w:ascii="Times New Roman" w:eastAsiaTheme="majorEastAsia" w:hAnsi="Times New Roman" w:cstheme="majorBidi"/>
      <w:b/>
      <w:bCs/>
      <w:sz w:val="36"/>
      <w:szCs w:val="36"/>
    </w:rPr>
  </w:style>
  <w:style w:type="character" w:customStyle="1" w:styleId="Heading1Char">
    <w:name w:val="Heading 1 Char"/>
    <w:basedOn w:val="DefaultParagraphFont"/>
    <w:link w:val="Heading1"/>
    <w:uiPriority w:val="9"/>
    <w:rsid w:val="00664C74"/>
    <w:rPr>
      <w:rFonts w:ascii="Times New Roman" w:eastAsiaTheme="majorEastAsia" w:hAnsi="Times New Roman" w:cstheme="majorBidi"/>
      <w:b/>
      <w:bCs/>
      <w:sz w:val="36"/>
      <w:szCs w:val="36"/>
    </w:rPr>
  </w:style>
  <w:style w:type="character" w:customStyle="1" w:styleId="Heading2Char">
    <w:name w:val="Heading 2 Char"/>
    <w:basedOn w:val="DefaultParagraphFont"/>
    <w:link w:val="Heading2"/>
    <w:uiPriority w:val="9"/>
    <w:rsid w:val="00664C74"/>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64C74"/>
    <w:rPr>
      <w:rFonts w:ascii="Times New Roman" w:eastAsiaTheme="majorEastAsia" w:hAnsi="Times New Roman" w:cstheme="majorBidi"/>
      <w:bCs/>
      <w:i/>
      <w:sz w:val="28"/>
      <w:szCs w:val="28"/>
    </w:rPr>
  </w:style>
  <w:style w:type="character" w:styleId="LineNumber">
    <w:name w:val="line number"/>
    <w:basedOn w:val="DefaultParagraphFont"/>
    <w:rsid w:val="00664C74"/>
  </w:style>
  <w:style w:type="paragraph" w:customStyle="1" w:styleId="Authors">
    <w:name w:val="Authors"/>
    <w:next w:val="Normal"/>
    <w:autoRedefine/>
    <w:qFormat/>
    <w:rsid w:val="00664C74"/>
    <w:pPr>
      <w:keepNext/>
      <w:keepLines/>
      <w:spacing w:after="200" w:line="480" w:lineRule="auto"/>
    </w:pPr>
    <w:rPr>
      <w:rFonts w:ascii="Times New Roman" w:hAnsi="Times New Roman"/>
    </w:rPr>
  </w:style>
  <w:style w:type="paragraph" w:customStyle="1" w:styleId="ImageCaption">
    <w:name w:val="Image Caption"/>
    <w:basedOn w:val="Normal"/>
    <w:link w:val="BodyTextChar"/>
    <w:autoRedefine/>
    <w:rsid w:val="00664C74"/>
    <w:pPr>
      <w:spacing w:after="120"/>
      <w:ind w:left="720"/>
    </w:pPr>
    <w:rPr>
      <w:rFonts w:ascii="Times New Roman" w:hAnsi="Times New Roman"/>
    </w:rPr>
  </w:style>
  <w:style w:type="character" w:customStyle="1" w:styleId="BodyTextChar">
    <w:name w:val="Body Text Char"/>
    <w:basedOn w:val="DefaultParagraphFont"/>
    <w:link w:val="ImageCaption"/>
    <w:rsid w:val="00664C74"/>
    <w:rPr>
      <w:rFonts w:ascii="Times New Roman" w:hAnsi="Times New Roman"/>
    </w:rPr>
  </w:style>
  <w:style w:type="paragraph" w:styleId="ListParagraph">
    <w:name w:val="List Paragraph"/>
    <w:basedOn w:val="Normal"/>
    <w:uiPriority w:val="34"/>
    <w:qFormat/>
    <w:rsid w:val="00677578"/>
    <w:pPr>
      <w:ind w:left="720"/>
      <w:contextualSpacing/>
    </w:pPr>
  </w:style>
  <w:style w:type="paragraph" w:styleId="BalloonText">
    <w:name w:val="Balloon Text"/>
    <w:basedOn w:val="Normal"/>
    <w:link w:val="BalloonTextChar"/>
    <w:uiPriority w:val="99"/>
    <w:semiHidden/>
    <w:unhideWhenUsed/>
    <w:rsid w:val="000C3D9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C3D93"/>
    <w:rPr>
      <w:rFonts w:ascii="Lucida Grande" w:hAnsi="Lucida Grande" w:cs="Lucida Grande"/>
      <w:sz w:val="18"/>
      <w:szCs w:val="18"/>
    </w:rPr>
  </w:style>
  <w:style w:type="character" w:styleId="CommentReference">
    <w:name w:val="annotation reference"/>
    <w:basedOn w:val="DefaultParagraphFont"/>
    <w:uiPriority w:val="99"/>
    <w:semiHidden/>
    <w:unhideWhenUsed/>
    <w:rsid w:val="000C3D93"/>
    <w:rPr>
      <w:sz w:val="18"/>
      <w:szCs w:val="18"/>
    </w:rPr>
  </w:style>
  <w:style w:type="paragraph" w:styleId="CommentText">
    <w:name w:val="annotation text"/>
    <w:basedOn w:val="Normal"/>
    <w:link w:val="CommentTextChar"/>
    <w:uiPriority w:val="99"/>
    <w:semiHidden/>
    <w:unhideWhenUsed/>
    <w:rsid w:val="000C3D93"/>
  </w:style>
  <w:style w:type="character" w:customStyle="1" w:styleId="CommentTextChar">
    <w:name w:val="Comment Text Char"/>
    <w:basedOn w:val="DefaultParagraphFont"/>
    <w:link w:val="CommentText"/>
    <w:uiPriority w:val="99"/>
    <w:semiHidden/>
    <w:rsid w:val="000C3D93"/>
  </w:style>
  <w:style w:type="paragraph" w:styleId="CommentSubject">
    <w:name w:val="annotation subject"/>
    <w:basedOn w:val="CommentText"/>
    <w:next w:val="CommentText"/>
    <w:link w:val="CommentSubjectChar"/>
    <w:uiPriority w:val="99"/>
    <w:semiHidden/>
    <w:unhideWhenUsed/>
    <w:rsid w:val="000C3D93"/>
    <w:rPr>
      <w:b/>
      <w:bCs/>
      <w:sz w:val="20"/>
      <w:szCs w:val="20"/>
    </w:rPr>
  </w:style>
  <w:style w:type="character" w:customStyle="1" w:styleId="CommentSubjectChar">
    <w:name w:val="Comment Subject Char"/>
    <w:basedOn w:val="CommentTextChar"/>
    <w:link w:val="CommentSubject"/>
    <w:uiPriority w:val="99"/>
    <w:semiHidden/>
    <w:rsid w:val="000C3D93"/>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664C74"/>
    <w:pPr>
      <w:keepNext/>
      <w:keepLines/>
      <w:spacing w:before="480" w:line="480" w:lineRule="auto"/>
      <w:outlineLvl w:val="0"/>
    </w:pPr>
    <w:rPr>
      <w:rFonts w:ascii="Times New Roman" w:eastAsiaTheme="majorEastAsia" w:hAnsi="Times New Roman" w:cstheme="majorBidi"/>
      <w:b/>
      <w:bCs/>
      <w:sz w:val="36"/>
      <w:szCs w:val="36"/>
    </w:rPr>
  </w:style>
  <w:style w:type="paragraph" w:styleId="Heading2">
    <w:name w:val="heading 2"/>
    <w:basedOn w:val="Normal"/>
    <w:next w:val="Normal"/>
    <w:link w:val="Heading2Char"/>
    <w:autoRedefine/>
    <w:uiPriority w:val="9"/>
    <w:unhideWhenUsed/>
    <w:qFormat/>
    <w:rsid w:val="00664C74"/>
    <w:pPr>
      <w:keepNext/>
      <w:keepLines/>
      <w:spacing w:before="200" w:line="48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664C74"/>
    <w:pPr>
      <w:keepNext/>
      <w:keepLines/>
      <w:spacing w:before="200" w:line="480" w:lineRule="auto"/>
      <w:outlineLvl w:val="2"/>
    </w:pPr>
    <w:rPr>
      <w:rFonts w:ascii="Times New Roman" w:eastAsiaTheme="majorEastAsia" w:hAnsi="Times New Roman" w:cstheme="majorBidi"/>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qFormat/>
    <w:rsid w:val="00664C74"/>
    <w:pPr>
      <w:keepNext/>
      <w:keepLines/>
      <w:spacing w:before="480" w:after="240" w:line="480" w:lineRule="auto"/>
    </w:pPr>
    <w:rPr>
      <w:rFonts w:ascii="Times New Roman" w:eastAsiaTheme="majorEastAsia" w:hAnsi="Times New Roman" w:cstheme="majorBidi"/>
      <w:b/>
      <w:bCs/>
      <w:sz w:val="36"/>
      <w:szCs w:val="36"/>
    </w:rPr>
  </w:style>
  <w:style w:type="character" w:customStyle="1" w:styleId="TitleChar">
    <w:name w:val="Title Char"/>
    <w:basedOn w:val="DefaultParagraphFont"/>
    <w:link w:val="Title"/>
    <w:rsid w:val="00664C74"/>
    <w:rPr>
      <w:rFonts w:ascii="Times New Roman" w:eastAsiaTheme="majorEastAsia" w:hAnsi="Times New Roman" w:cstheme="majorBidi"/>
      <w:b/>
      <w:bCs/>
      <w:sz w:val="36"/>
      <w:szCs w:val="36"/>
    </w:rPr>
  </w:style>
  <w:style w:type="character" w:customStyle="1" w:styleId="Heading1Char">
    <w:name w:val="Heading 1 Char"/>
    <w:basedOn w:val="DefaultParagraphFont"/>
    <w:link w:val="Heading1"/>
    <w:uiPriority w:val="9"/>
    <w:rsid w:val="00664C74"/>
    <w:rPr>
      <w:rFonts w:ascii="Times New Roman" w:eastAsiaTheme="majorEastAsia" w:hAnsi="Times New Roman" w:cstheme="majorBidi"/>
      <w:b/>
      <w:bCs/>
      <w:sz w:val="36"/>
      <w:szCs w:val="36"/>
    </w:rPr>
  </w:style>
  <w:style w:type="character" w:customStyle="1" w:styleId="Heading2Char">
    <w:name w:val="Heading 2 Char"/>
    <w:basedOn w:val="DefaultParagraphFont"/>
    <w:link w:val="Heading2"/>
    <w:uiPriority w:val="9"/>
    <w:rsid w:val="00664C74"/>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64C74"/>
    <w:rPr>
      <w:rFonts w:ascii="Times New Roman" w:eastAsiaTheme="majorEastAsia" w:hAnsi="Times New Roman" w:cstheme="majorBidi"/>
      <w:bCs/>
      <w:i/>
      <w:sz w:val="28"/>
      <w:szCs w:val="28"/>
    </w:rPr>
  </w:style>
  <w:style w:type="character" w:styleId="LineNumber">
    <w:name w:val="line number"/>
    <w:basedOn w:val="DefaultParagraphFont"/>
    <w:rsid w:val="00664C74"/>
  </w:style>
  <w:style w:type="paragraph" w:customStyle="1" w:styleId="Authors">
    <w:name w:val="Authors"/>
    <w:next w:val="Normal"/>
    <w:autoRedefine/>
    <w:qFormat/>
    <w:rsid w:val="00664C74"/>
    <w:pPr>
      <w:keepNext/>
      <w:keepLines/>
      <w:spacing w:after="200" w:line="480" w:lineRule="auto"/>
    </w:pPr>
    <w:rPr>
      <w:rFonts w:ascii="Times New Roman" w:hAnsi="Times New Roman"/>
    </w:rPr>
  </w:style>
  <w:style w:type="paragraph" w:customStyle="1" w:styleId="ImageCaption">
    <w:name w:val="Image Caption"/>
    <w:basedOn w:val="Normal"/>
    <w:link w:val="BodyTextChar"/>
    <w:autoRedefine/>
    <w:rsid w:val="00664C74"/>
    <w:pPr>
      <w:spacing w:after="120"/>
      <w:ind w:left="720"/>
    </w:pPr>
    <w:rPr>
      <w:rFonts w:ascii="Times New Roman" w:hAnsi="Times New Roman"/>
    </w:rPr>
  </w:style>
  <w:style w:type="character" w:customStyle="1" w:styleId="BodyTextChar">
    <w:name w:val="Body Text Char"/>
    <w:basedOn w:val="DefaultParagraphFont"/>
    <w:link w:val="ImageCaption"/>
    <w:rsid w:val="00664C74"/>
    <w:rPr>
      <w:rFonts w:ascii="Times New Roman" w:hAnsi="Times New Roman"/>
    </w:rPr>
  </w:style>
  <w:style w:type="paragraph" w:styleId="ListParagraph">
    <w:name w:val="List Paragraph"/>
    <w:basedOn w:val="Normal"/>
    <w:uiPriority w:val="34"/>
    <w:qFormat/>
    <w:rsid w:val="00677578"/>
    <w:pPr>
      <w:ind w:left="720"/>
      <w:contextualSpacing/>
    </w:pPr>
  </w:style>
  <w:style w:type="paragraph" w:styleId="BalloonText">
    <w:name w:val="Balloon Text"/>
    <w:basedOn w:val="Normal"/>
    <w:link w:val="BalloonTextChar"/>
    <w:uiPriority w:val="99"/>
    <w:semiHidden/>
    <w:unhideWhenUsed/>
    <w:rsid w:val="000C3D9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C3D93"/>
    <w:rPr>
      <w:rFonts w:ascii="Lucida Grande" w:hAnsi="Lucida Grande" w:cs="Lucida Grande"/>
      <w:sz w:val="18"/>
      <w:szCs w:val="18"/>
    </w:rPr>
  </w:style>
  <w:style w:type="character" w:styleId="CommentReference">
    <w:name w:val="annotation reference"/>
    <w:basedOn w:val="DefaultParagraphFont"/>
    <w:uiPriority w:val="99"/>
    <w:semiHidden/>
    <w:unhideWhenUsed/>
    <w:rsid w:val="000C3D93"/>
    <w:rPr>
      <w:sz w:val="18"/>
      <w:szCs w:val="18"/>
    </w:rPr>
  </w:style>
  <w:style w:type="paragraph" w:styleId="CommentText">
    <w:name w:val="annotation text"/>
    <w:basedOn w:val="Normal"/>
    <w:link w:val="CommentTextChar"/>
    <w:uiPriority w:val="99"/>
    <w:semiHidden/>
    <w:unhideWhenUsed/>
    <w:rsid w:val="000C3D93"/>
  </w:style>
  <w:style w:type="character" w:customStyle="1" w:styleId="CommentTextChar">
    <w:name w:val="Comment Text Char"/>
    <w:basedOn w:val="DefaultParagraphFont"/>
    <w:link w:val="CommentText"/>
    <w:uiPriority w:val="99"/>
    <w:semiHidden/>
    <w:rsid w:val="000C3D93"/>
  </w:style>
  <w:style w:type="paragraph" w:styleId="CommentSubject">
    <w:name w:val="annotation subject"/>
    <w:basedOn w:val="CommentText"/>
    <w:next w:val="CommentText"/>
    <w:link w:val="CommentSubjectChar"/>
    <w:uiPriority w:val="99"/>
    <w:semiHidden/>
    <w:unhideWhenUsed/>
    <w:rsid w:val="000C3D93"/>
    <w:rPr>
      <w:b/>
      <w:bCs/>
      <w:sz w:val="20"/>
      <w:szCs w:val="20"/>
    </w:rPr>
  </w:style>
  <w:style w:type="character" w:customStyle="1" w:styleId="CommentSubjectChar">
    <w:name w:val="Comment Subject Char"/>
    <w:basedOn w:val="CommentTextChar"/>
    <w:link w:val="CommentSubject"/>
    <w:uiPriority w:val="99"/>
    <w:semiHidden/>
    <w:rsid w:val="000C3D9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esajournals.org/doi/abs/10.1890/02-3114" TargetMode="External"/><Relationship Id="rId12" Type="http://schemas.openxmlformats.org/officeDocument/2006/relationships/hyperlink" Target="http://www.ncbi.nlm.nih.gov/pubmed/18376556" TargetMode="External"/><Relationship Id="rId13" Type="http://schemas.openxmlformats.org/officeDocument/2006/relationships/image" Target="media/image1.emf"/><Relationship Id="rId14" Type="http://schemas.openxmlformats.org/officeDocument/2006/relationships/image" Target="media/image2.emf"/><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hyperlink" Target="http://www.ncbi.nlm.nih.gov/pubmed/18831183" TargetMode="External"/><Relationship Id="rId8" Type="http://schemas.openxmlformats.org/officeDocument/2006/relationships/hyperlink" Target="http://www.jstor.org/stable/10.2307/1938284" TargetMode="External"/><Relationship Id="rId9" Type="http://schemas.openxmlformats.org/officeDocument/2006/relationships/hyperlink" Target="http://www.sciencemag.org/content/313/5789/966.short" TargetMode="External"/><Relationship Id="rId10" Type="http://schemas.openxmlformats.org/officeDocument/2006/relationships/hyperlink" Target="http://goedoc.uni-goettingen.de/goescholar/handle/1/58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6581</Words>
  <Characters>37517</Characters>
  <Application>Microsoft Macintosh Word</Application>
  <DocSecurity>0</DocSecurity>
  <Lines>312</Lines>
  <Paragraphs>88</Paragraphs>
  <ScaleCrop>false</ScaleCrop>
  <Company>University of British Columbia</Company>
  <LinksUpToDate>false</LinksUpToDate>
  <CharactersWithSpaces>44010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Barbour</dc:creator>
  <cp:keywords/>
  <cp:lastModifiedBy>Gregory Crutsinger</cp:lastModifiedBy>
  <cp:revision>3</cp:revision>
  <dcterms:created xsi:type="dcterms:W3CDTF">2015-04-23T00:16:00Z</dcterms:created>
  <dcterms:modified xsi:type="dcterms:W3CDTF">2015-04-23T00:29:00Z</dcterms:modified>
</cp:coreProperties>
</file>